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commentRangeStart w:id="0"/>
      <w:commentRangeStart w:id="1"/>
      <w:r w:rsidR="0097387D" w:rsidRPr="00D938DF">
        <w:rPr>
          <w:rFonts w:asciiTheme="majorHAnsi" w:hAnsiTheme="majorHAnsi" w:cstheme="majorHAnsi"/>
          <w:b/>
          <w:bCs/>
          <w:sz w:val="36"/>
          <w:szCs w:val="36"/>
        </w:rPr>
        <w:t>across a subtropical island</w:t>
      </w:r>
      <w:commentRangeEnd w:id="0"/>
      <w:r w:rsidR="00930739">
        <w:rPr>
          <w:rStyle w:val="CommentReference"/>
        </w:rPr>
        <w:commentReference w:id="0"/>
      </w:r>
      <w:commentRangeEnd w:id="1"/>
      <w:r w:rsidR="00FD5E37">
        <w:rPr>
          <w:rStyle w:val="CommentReference"/>
        </w:rPr>
        <w:commentReference w:id="1"/>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5AF7389E"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w:t>
      </w:r>
      <w:del w:id="2" w:author="Ian Donohue" w:date="2022-12-09T08:15:00Z">
        <w:r w:rsidR="00A474DB" w:rsidRPr="00BA347A" w:rsidDel="00DF4493">
          <w:rPr>
            <w:rFonts w:asciiTheme="majorHAnsi" w:hAnsiTheme="majorHAnsi" w:cstheme="majorHAnsi"/>
            <w:sz w:val="22"/>
            <w:szCs w:val="22"/>
          </w:rPr>
          <w:delText xml:space="preserve"> 2</w:delText>
        </w:r>
      </w:del>
      <w:r w:rsidR="00A474DB" w:rsidRPr="00BA347A">
        <w:rPr>
          <w:rFonts w:asciiTheme="majorHAnsi" w:hAnsiTheme="majorHAnsi" w:cstheme="majorHAnsi"/>
          <w:sz w:val="22"/>
          <w:szCs w:val="22"/>
        </w:rPr>
        <w:t>,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304A85B9"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 xml:space="preserve">variability, disturbance, </w:t>
      </w:r>
      <w:r w:rsidR="00FC7147">
        <w:rPr>
          <w:rFonts w:asciiTheme="majorHAnsi" w:hAnsiTheme="majorHAnsi" w:cstheme="majorHAnsi"/>
          <w:sz w:val="22"/>
          <w:szCs w:val="22"/>
        </w:rPr>
        <w:t>acoustic indices</w:t>
      </w:r>
      <w:r w:rsidR="006E468F">
        <w:rPr>
          <w:rFonts w:asciiTheme="majorHAnsi" w:hAnsiTheme="majorHAnsi" w:cstheme="majorHAnsi"/>
          <w:sz w:val="22"/>
          <w:szCs w:val="22"/>
        </w:rPr>
        <w:t>, Okinawa</w:t>
      </w:r>
    </w:p>
    <w:p w14:paraId="5F3998F0" w14:textId="46819F89" w:rsidR="00FD0184" w:rsidRDefault="00FD0184" w:rsidP="00F04571">
      <w:pPr>
        <w:spacing w:line="360" w:lineRule="auto"/>
        <w:jc w:val="both"/>
        <w:rPr>
          <w:ins w:id="3" w:author="Ian Donohue" w:date="2022-12-09T08:16:00Z"/>
          <w:rFonts w:asciiTheme="majorHAnsi" w:hAnsiTheme="majorHAnsi" w:cstheme="majorHAnsi"/>
          <w:b/>
          <w:bCs/>
          <w:sz w:val="22"/>
          <w:szCs w:val="22"/>
        </w:rPr>
      </w:pPr>
    </w:p>
    <w:p w14:paraId="75D23756" w14:textId="77777777" w:rsidR="00DF4493" w:rsidRPr="00BA347A" w:rsidRDefault="00DF4493"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Abstract</w:t>
      </w:r>
    </w:p>
    <w:p w14:paraId="4A90FC79" w14:textId="7FD38349"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w:t>
      </w:r>
      <w:del w:id="4" w:author="Ian Donohue" w:date="2022-12-09T08:16:00Z">
        <w:r w:rsidDel="00DF4493">
          <w:rPr>
            <w:rFonts w:asciiTheme="majorHAnsi" w:hAnsiTheme="majorHAnsi" w:cstheme="majorHAnsi"/>
            <w:sz w:val="22"/>
            <w:szCs w:val="22"/>
          </w:rPr>
          <w:delText xml:space="preserve">heterogeneous </w:delText>
        </w:r>
      </w:del>
      <w:ins w:id="5" w:author="Ian Donohue" w:date="2022-12-09T08:16:00Z">
        <w:r w:rsidR="00DF4493">
          <w:rPr>
            <w:rFonts w:asciiTheme="majorHAnsi" w:hAnsiTheme="majorHAnsi" w:cstheme="majorHAnsi"/>
            <w:sz w:val="22"/>
            <w:szCs w:val="22"/>
          </w:rPr>
          <w:t xml:space="preserve">spatially variable </w:t>
        </w:r>
      </w:ins>
      <w:r>
        <w:rPr>
          <w:rFonts w:asciiTheme="majorHAnsi" w:hAnsiTheme="majorHAnsi" w:cstheme="majorHAnsi"/>
          <w:sz w:val="22"/>
          <w:szCs w:val="22"/>
        </w:rPr>
        <w:t xml:space="preserve">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w:t>
      </w:r>
      <w:del w:id="6" w:author="Ian Donohue" w:date="2022-12-09T08:16:00Z">
        <w:r w:rsidDel="00DF4493">
          <w:rPr>
            <w:rFonts w:asciiTheme="majorHAnsi" w:hAnsiTheme="majorHAnsi" w:cstheme="majorHAnsi"/>
            <w:sz w:val="22"/>
            <w:szCs w:val="22"/>
          </w:rPr>
          <w:delText>ed</w:delText>
        </w:r>
      </w:del>
      <w:r>
        <w:rPr>
          <w:rFonts w:asciiTheme="majorHAnsi" w:hAnsiTheme="majorHAnsi" w:cstheme="majorHAnsi"/>
          <w:sz w:val="22"/>
          <w:szCs w:val="22"/>
        </w:rPr>
        <w:t xml:space="preserve"> 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 xml:space="preserve">(biophony)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w:t>
      </w:r>
      <w:proofErr w:type="gramStart"/>
      <w:r>
        <w:rPr>
          <w:rFonts w:asciiTheme="majorHAnsi" w:hAnsiTheme="majorHAnsi" w:cstheme="majorHAnsi"/>
          <w:sz w:val="22"/>
          <w:szCs w:val="22"/>
        </w:rPr>
        <w:t>shift</w:t>
      </w:r>
      <w:proofErr w:type="gramEnd"/>
      <w:del w:id="7" w:author="Ian Donohue" w:date="2022-12-09T08:16:00Z">
        <w:r w:rsidDel="00DF4493">
          <w:rPr>
            <w:rFonts w:asciiTheme="majorHAnsi" w:hAnsiTheme="majorHAnsi" w:cstheme="majorHAnsi"/>
            <w:sz w:val="22"/>
            <w:szCs w:val="22"/>
          </w:rPr>
          <w:delText>s</w:delText>
        </w:r>
      </w:del>
      <w:r>
        <w:rPr>
          <w:rFonts w:asciiTheme="majorHAnsi" w:hAnsiTheme="majorHAnsi" w:cstheme="majorHAnsi"/>
          <w:sz w:val="22"/>
          <w:szCs w:val="22"/>
        </w:rPr>
        <w:t xml:space="preserve">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 xml:space="preserve">atural forests have a diversity of pathways through which communities </w:t>
      </w:r>
      <w:ins w:id="8" w:author="Ian Donohue" w:date="2022-12-09T08:16:00Z">
        <w:r w:rsidR="00DF4493">
          <w:rPr>
            <w:rFonts w:asciiTheme="majorHAnsi" w:hAnsiTheme="majorHAnsi" w:cstheme="majorHAnsi"/>
            <w:sz w:val="22"/>
            <w:szCs w:val="22"/>
          </w:rPr>
          <w:t xml:space="preserve">can </w:t>
        </w:r>
      </w:ins>
      <w:r w:rsidRPr="00FC7147">
        <w:rPr>
          <w:rFonts w:asciiTheme="majorHAnsi" w:hAnsiTheme="majorHAnsi" w:cstheme="majorHAnsi"/>
          <w:sz w:val="22"/>
          <w:szCs w:val="22"/>
        </w:rPr>
        <w:t>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del w:id="9" w:author="Ian Donohue" w:date="2022-12-09T08:17:00Z">
        <w:r w:rsidDel="00DF4493">
          <w:rPr>
            <w:rFonts w:asciiTheme="majorHAnsi" w:hAnsiTheme="majorHAnsi" w:cstheme="majorHAnsi"/>
            <w:sz w:val="22"/>
            <w:szCs w:val="22"/>
          </w:rPr>
          <w:delText xml:space="preserve">less </w:delText>
        </w:r>
        <w:r w:rsidRPr="00FC7147" w:rsidDel="00DF4493">
          <w:rPr>
            <w:rFonts w:asciiTheme="majorHAnsi" w:hAnsiTheme="majorHAnsi" w:cstheme="majorHAnsi"/>
            <w:sz w:val="22"/>
            <w:szCs w:val="22"/>
          </w:rPr>
          <w:delText>flexible</w:delText>
        </w:r>
      </w:del>
      <w:ins w:id="10" w:author="Ian Donohue" w:date="2022-12-09T08:17:00Z">
        <w:r w:rsidR="00DF4493">
          <w:rPr>
            <w:rFonts w:asciiTheme="majorHAnsi" w:hAnsiTheme="majorHAnsi" w:cstheme="majorHAnsi"/>
            <w:sz w:val="22"/>
            <w:szCs w:val="22"/>
          </w:rPr>
          <w:t>more constrained</w:t>
        </w:r>
      </w:ins>
      <w:r w:rsidRPr="00FC7147">
        <w:rPr>
          <w:rFonts w:asciiTheme="majorHAnsi" w:hAnsiTheme="majorHAnsi" w:cstheme="majorHAnsi"/>
          <w:sz w:val="22"/>
          <w:szCs w:val="22"/>
        </w:rPr>
        <w:t xml:space="preserve"> in </w:t>
      </w:r>
      <w:ins w:id="11" w:author="Ian Donohue" w:date="2022-12-09T08:17:00Z">
        <w:r w:rsidR="00DF4493">
          <w:rPr>
            <w:rFonts w:asciiTheme="majorHAnsi" w:hAnsiTheme="majorHAnsi" w:cstheme="majorHAnsi"/>
            <w:sz w:val="22"/>
            <w:szCs w:val="22"/>
          </w:rPr>
          <w:t xml:space="preserve">their </w:t>
        </w:r>
      </w:ins>
      <w:r w:rsidRPr="00FC7147">
        <w:rPr>
          <w:rFonts w:asciiTheme="majorHAnsi" w:hAnsiTheme="majorHAnsi" w:cstheme="majorHAnsi"/>
          <w:sz w:val="22"/>
          <w:szCs w:val="22"/>
        </w:rPr>
        <w:t>disturbance responses.</w:t>
      </w:r>
      <w:r>
        <w:rPr>
          <w:rFonts w:asciiTheme="majorHAnsi" w:hAnsiTheme="majorHAnsi" w:cstheme="majorHAnsi"/>
          <w:sz w:val="22"/>
          <w:szCs w:val="22"/>
        </w:rPr>
        <w:t xml:space="preserve"> </w:t>
      </w:r>
      <w:commentRangeStart w:id="12"/>
      <w:r w:rsidR="00060DA0">
        <w:rPr>
          <w:rFonts w:asciiTheme="majorHAnsi" w:hAnsiTheme="majorHAnsi" w:cstheme="majorHAnsi"/>
          <w:sz w:val="22"/>
          <w:szCs w:val="22"/>
        </w:rPr>
        <w:t xml:space="preserve">Though post-typhoon shifts in bird species detections generally did not reflect those of acoustic indices, Japanese bush warbler was detected less </w:t>
      </w:r>
      <w:proofErr w:type="gramStart"/>
      <w:r w:rsidR="00060DA0">
        <w:rPr>
          <w:rFonts w:asciiTheme="majorHAnsi" w:hAnsiTheme="majorHAnsi" w:cstheme="majorHAnsi"/>
          <w:sz w:val="22"/>
          <w:szCs w:val="22"/>
        </w:rPr>
        <w:t>frequently</w:t>
      </w:r>
      <w:proofErr w:type="gramEnd"/>
      <w:r w:rsidR="00060DA0">
        <w:rPr>
          <w:rFonts w:asciiTheme="majorHAnsi" w:hAnsiTheme="majorHAnsi" w:cstheme="majorHAnsi"/>
          <w:sz w:val="22"/>
          <w:szCs w:val="22"/>
        </w:rPr>
        <w:t xml:space="preserve"> and bird detections were more temporally variable after the typhoons. </w:t>
      </w:r>
      <w:commentRangeEnd w:id="12"/>
      <w:r w:rsidR="00DF4493">
        <w:rPr>
          <w:rStyle w:val="CommentReference"/>
        </w:rPr>
        <w:commentReference w:id="12"/>
      </w:r>
      <w:r w:rsidRPr="00FC7147">
        <w:rPr>
          <w:rFonts w:asciiTheme="majorHAnsi" w:hAnsiTheme="majorHAnsi" w:cstheme="majorHAnsi"/>
          <w:sz w:val="22"/>
          <w:szCs w:val="22"/>
        </w:rPr>
        <w:t xml:space="preserve">Our </w:t>
      </w:r>
      <w:r>
        <w:rPr>
          <w:rFonts w:asciiTheme="majorHAnsi" w:hAnsiTheme="majorHAnsi" w:cstheme="majorHAnsi"/>
          <w:sz w:val="22"/>
          <w:szCs w:val="22"/>
        </w:rPr>
        <w:t>findings</w:t>
      </w:r>
      <w:r w:rsidRPr="00FC7147">
        <w:rPr>
          <w:rFonts w:asciiTheme="majorHAnsi" w:hAnsiTheme="majorHAnsi" w:cstheme="majorHAnsi"/>
          <w:sz w:val="22"/>
          <w:szCs w:val="22"/>
        </w:rPr>
        <w:t xml:space="preserve"> underscore the importance of natural forests in insuring ecosystems against disturbance and </w:t>
      </w:r>
      <w:del w:id="13" w:author="Ian Donohue" w:date="2022-12-09T08:18:00Z">
        <w:r w:rsidRPr="00FC7147" w:rsidDel="00DF4493">
          <w:rPr>
            <w:rFonts w:asciiTheme="majorHAnsi" w:hAnsiTheme="majorHAnsi" w:cstheme="majorHAnsi"/>
            <w:sz w:val="22"/>
            <w:szCs w:val="22"/>
          </w:rPr>
          <w:delText xml:space="preserve">emphasise </w:delText>
        </w:r>
      </w:del>
      <w:ins w:id="14" w:author="Ian Donohue" w:date="2022-12-09T08:18:00Z">
        <w:r w:rsidR="00DF4493">
          <w:rPr>
            <w:rFonts w:asciiTheme="majorHAnsi" w:hAnsiTheme="majorHAnsi" w:cstheme="majorHAnsi"/>
            <w:sz w:val="22"/>
            <w:szCs w:val="22"/>
          </w:rPr>
          <w:t>demonstrate</w:t>
        </w:r>
        <w:r w:rsidR="00DF4493" w:rsidRPr="00FC7147">
          <w:rPr>
            <w:rFonts w:asciiTheme="majorHAnsi" w:hAnsiTheme="majorHAnsi" w:cstheme="majorHAnsi"/>
            <w:sz w:val="22"/>
            <w:szCs w:val="22"/>
          </w:rPr>
          <w:t xml:space="preserve"> </w:t>
        </w:r>
      </w:ins>
      <w:r w:rsidRPr="00FC7147">
        <w:rPr>
          <w:rFonts w:asciiTheme="majorHAnsi" w:hAnsiTheme="majorHAnsi" w:cstheme="majorHAnsi"/>
          <w:sz w:val="22"/>
          <w:szCs w:val="22"/>
        </w:rPr>
        <w:t xml:space="preserve">the </w:t>
      </w:r>
      <w:del w:id="15" w:author="Ian Donohue" w:date="2022-12-09T08:18:00Z">
        <w:r w:rsidR="00E13CDF" w:rsidDel="00DF4493">
          <w:rPr>
            <w:rFonts w:asciiTheme="majorHAnsi" w:hAnsiTheme="majorHAnsi" w:cstheme="majorHAnsi"/>
            <w:sz w:val="22"/>
            <w:szCs w:val="22"/>
          </w:rPr>
          <w:delText xml:space="preserve">utility </w:delText>
        </w:r>
      </w:del>
      <w:ins w:id="16" w:author="Ian Donohue" w:date="2022-12-09T08:18:00Z">
        <w:r w:rsidR="00DF4493">
          <w:rPr>
            <w:rFonts w:asciiTheme="majorHAnsi" w:hAnsiTheme="majorHAnsi" w:cstheme="majorHAnsi"/>
            <w:sz w:val="22"/>
            <w:szCs w:val="22"/>
          </w:rPr>
          <w:t xml:space="preserve">potential </w:t>
        </w:r>
      </w:ins>
      <w:r w:rsidR="00E13CDF">
        <w:rPr>
          <w:rFonts w:asciiTheme="majorHAnsi" w:hAnsiTheme="majorHAnsi" w:cstheme="majorHAnsi"/>
          <w:sz w:val="22"/>
          <w:szCs w:val="22"/>
        </w:rPr>
        <w:t>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26A7221D"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t xml:space="preserve">, flooding </w:t>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t xml:space="preserve">, and salinization by sea spray, particularly on islands </w:t>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t xml:space="preserve">, birds </w:t>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D46F30">
        <w:rPr>
          <w:rFonts w:asciiTheme="majorHAnsi" w:hAnsiTheme="majorHAnsi" w:cstheme="majorHAnsi"/>
          <w:noProof/>
          <w:sz w:val="22"/>
          <w:szCs w:val="22"/>
        </w:rPr>
        <w:t>(Azuma et al., 1997; Willig &amp; Camilo, 1991)</w:t>
      </w:r>
      <w:r w:rsidR="00D44825" w:rsidRPr="00842289">
        <w:rPr>
          <w:rFonts w:asciiTheme="majorHAnsi" w:hAnsiTheme="majorHAnsi" w:cstheme="majorHAnsi"/>
          <w:sz w:val="22"/>
          <w:szCs w:val="22"/>
        </w:rPr>
        <w:t xml:space="preserve">, and other animals </w:t>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t>.</w:t>
      </w:r>
    </w:p>
    <w:p w14:paraId="1998BE65" w14:textId="04F49D89"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D46F30">
        <w:rPr>
          <w:rFonts w:asciiTheme="majorHAnsi" w:hAnsiTheme="majorHAnsi" w:cstheme="majorHAnsi"/>
          <w:noProof/>
          <w:sz w:val="22"/>
          <w:szCs w:val="22"/>
        </w:rPr>
        <w:t>(Laurance, 1998)</w:t>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D46F30">
        <w:rPr>
          <w:rFonts w:asciiTheme="majorHAnsi" w:hAnsiTheme="majorHAnsi" w:cstheme="majorHAnsi"/>
          <w:noProof/>
          <w:sz w:val="22"/>
          <w:szCs w:val="22"/>
        </w:rPr>
        <w:t xml:space="preserve">(Abbas et al., 2020; </w:t>
      </w:r>
      <w:r w:rsidR="00D46F30">
        <w:rPr>
          <w:rFonts w:asciiTheme="majorHAnsi" w:hAnsiTheme="majorHAnsi" w:cstheme="majorHAnsi"/>
          <w:noProof/>
          <w:sz w:val="22"/>
          <w:szCs w:val="22"/>
        </w:rPr>
        <w:lastRenderedPageBreak/>
        <w:t>Zampieri et al., 2020)</w:t>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D46F30">
        <w:rPr>
          <w:rFonts w:asciiTheme="majorHAnsi" w:hAnsiTheme="majorHAnsi" w:cstheme="majorHAnsi"/>
          <w:noProof/>
          <w:sz w:val="22"/>
          <w:szCs w:val="22"/>
        </w:rPr>
        <w:t>(Raymond et al., 2020)</w:t>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For example, land abandonment might be expected to dampen the effects of typhoons over time as intensively managed agricultural areas undergo natural succession to a more biologically and structurally diverse system, wh</w:t>
      </w:r>
      <w:del w:id="17" w:author="Ian Donohue" w:date="2022-12-09T08:23:00Z">
        <w:r w:rsidR="00876B35" w:rsidDel="00DF4493">
          <w:rPr>
            <w:rFonts w:asciiTheme="majorHAnsi" w:hAnsiTheme="majorHAnsi" w:cstheme="majorHAnsi"/>
            <w:sz w:val="22"/>
            <w:szCs w:val="22"/>
          </w:rPr>
          <w:delText>il</w:delText>
        </w:r>
      </w:del>
      <w:r w:rsidR="00876B35">
        <w:rPr>
          <w:rFonts w:asciiTheme="majorHAnsi" w:hAnsiTheme="majorHAnsi" w:cstheme="majorHAnsi"/>
          <w:sz w:val="22"/>
          <w:szCs w:val="22"/>
        </w:rPr>
        <w:t>e</w:t>
      </w:r>
      <w:ins w:id="18" w:author="Ian Donohue" w:date="2022-12-09T08:23:00Z">
        <w:r w:rsidR="00DF4493">
          <w:rPr>
            <w:rFonts w:asciiTheme="majorHAnsi" w:hAnsiTheme="majorHAnsi" w:cstheme="majorHAnsi"/>
            <w:sz w:val="22"/>
            <w:szCs w:val="22"/>
          </w:rPr>
          <w:t>reas</w:t>
        </w:r>
      </w:ins>
      <w:r w:rsidR="00876B35">
        <w:rPr>
          <w:rFonts w:asciiTheme="majorHAnsi" w:hAnsiTheme="majorHAnsi" w:cstheme="majorHAnsi"/>
          <w:sz w:val="22"/>
          <w:szCs w:val="22"/>
        </w:rPr>
        <w:t xml:space="preserv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noProof/>
          <w:sz w:val="22"/>
          <w:szCs w:val="22"/>
        </w:rPr>
        <w:t>(Loreau et al., 2003; Wang et al., 2021)</w:t>
      </w:r>
      <w:r w:rsidR="006E5626">
        <w:rPr>
          <w:rFonts w:asciiTheme="majorHAnsi" w:hAnsiTheme="majorHAnsi" w:cstheme="majorHAnsi"/>
          <w:sz w:val="22"/>
          <w:szCs w:val="22"/>
        </w:rPr>
        <w:t xml:space="preserve">. </w:t>
      </w:r>
    </w:p>
    <w:p w14:paraId="20B32317" w14:textId="47E0664D"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t xml:space="preserve">, including components such as resistance to and recovery from disturbance </w:t>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t xml:space="preserve">, and the variability of ecological variables </w:t>
      </w:r>
      <w:ins w:id="19" w:author="Ian Donohue" w:date="2022-12-09T08:24:00Z">
        <w:r w:rsidR="00DF4493">
          <w:rPr>
            <w:rFonts w:asciiTheme="majorHAnsi" w:hAnsiTheme="majorHAnsi" w:cstheme="majorHAnsi"/>
            <w:sz w:val="22"/>
            <w:szCs w:val="22"/>
          </w:rPr>
          <w:t xml:space="preserve">both </w:t>
        </w:r>
      </w:ins>
      <w:r w:rsidR="00AF408E" w:rsidRPr="00842289">
        <w:rPr>
          <w:rFonts w:asciiTheme="majorHAnsi" w:hAnsiTheme="majorHAnsi" w:cstheme="majorHAnsi"/>
          <w:sz w:val="22"/>
          <w:szCs w:val="22"/>
        </w:rPr>
        <w:t xml:space="preserve">in time and space </w:t>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D46F30">
        <w:rPr>
          <w:rFonts w:asciiTheme="majorHAnsi" w:hAnsiTheme="majorHAnsi" w:cstheme="majorHAnsi"/>
          <w:noProof/>
          <w:sz w:val="22"/>
          <w:szCs w:val="22"/>
        </w:rPr>
        <w:t>(Clark et al., 2021; Ross et al., 2021</w:t>
      </w:r>
      <w:r w:rsidR="00471AF7">
        <w:rPr>
          <w:rFonts w:asciiTheme="majorHAnsi" w:hAnsiTheme="majorHAnsi" w:cstheme="majorHAnsi"/>
          <w:noProof/>
          <w:sz w:val="22"/>
          <w:szCs w:val="22"/>
        </w:rPr>
        <w:t>b</w:t>
      </w:r>
      <w:r w:rsidR="00D46F30">
        <w:rPr>
          <w:rFonts w:asciiTheme="majorHAnsi" w:hAnsiTheme="majorHAnsi" w:cstheme="majorHAnsi"/>
          <w:noProof/>
          <w:sz w:val="22"/>
          <w:szCs w:val="22"/>
        </w:rPr>
        <w:t>; Zelnik et al., 2018)</w:t>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w:t>
      </w:r>
      <w:del w:id="20" w:author="Ian Donohue" w:date="2022-12-09T08:24:00Z">
        <w:r w:rsidR="00842289" w:rsidRPr="00842289" w:rsidDel="00DF4493">
          <w:rPr>
            <w:rFonts w:asciiTheme="majorHAnsi" w:hAnsiTheme="majorHAnsi" w:cstheme="majorHAnsi"/>
            <w:sz w:val="22"/>
            <w:szCs w:val="22"/>
          </w:rPr>
          <w:delText xml:space="preserve"> in observational studies</w:delText>
        </w:r>
      </w:del>
      <w:r w:rsidR="00842289" w:rsidRPr="00842289">
        <w:rPr>
          <w:rFonts w:asciiTheme="majorHAnsi" w:hAnsiTheme="majorHAnsi" w:cstheme="majorHAnsi"/>
          <w:sz w:val="22"/>
          <w:szCs w:val="22"/>
        </w:rPr>
        <w:t xml:space="preserve">.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D46F30" w:rsidRPr="00D46F30">
        <w:rPr>
          <w:rFonts w:ascii="Calibri Light" w:hAnsiTheme="majorHAnsi" w:cs="Calibri Light"/>
          <w:sz w:val="22"/>
        </w:rPr>
        <w:t>(Kéfi et al., 2019)</w:t>
      </w:r>
      <w:r w:rsidR="00CF7545">
        <w:rPr>
          <w:rFonts w:asciiTheme="majorHAnsi" w:hAnsiTheme="majorHAnsi" w:cstheme="majorHAnsi"/>
          <w:sz w:val="22"/>
          <w:szCs w:val="22"/>
        </w:rPr>
        <w:t xml:space="preserve">, while observational studies of disturbance typically employ space-for-time substitutions </w:t>
      </w:r>
      <w:r w:rsidR="00D46F30">
        <w:rPr>
          <w:rFonts w:asciiTheme="majorHAnsi" w:hAnsiTheme="majorHAnsi" w:cstheme="majorHAnsi"/>
          <w:noProof/>
          <w:sz w:val="22"/>
          <w:szCs w:val="22"/>
        </w:rPr>
        <w:t>(Butsic et al., 2017)</w:t>
      </w:r>
      <w:ins w:id="21" w:author="Ian Donohue" w:date="2022-12-09T08:24:00Z">
        <w:r w:rsidR="00DF4493">
          <w:rPr>
            <w:rFonts w:asciiTheme="majorHAnsi" w:hAnsiTheme="majorHAnsi" w:cstheme="majorHAnsi"/>
            <w:noProof/>
            <w:sz w:val="22"/>
            <w:szCs w:val="22"/>
          </w:rPr>
          <w:t>,</w:t>
        </w:r>
      </w:ins>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7BBA8692"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sidR="00D46F30">
        <w:rPr>
          <w:rFonts w:asciiTheme="majorHAnsi" w:hAnsiTheme="majorHAnsi" w:cstheme="majorHAnsi"/>
          <w:noProof/>
          <w:sz w:val="22"/>
          <w:szCs w:val="22"/>
        </w:rPr>
        <w:t>(Keitt &amp; Abelson, 2021)</w:t>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t xml:space="preserve">. As sensor networks are established to collect acoustic data autonomously </w:t>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t xml:space="preserve">, a diverse range of ecological studies become tractable by leveraging high-resolution acoustic time </w:t>
      </w:r>
      <w:r w:rsidR="00907B4B">
        <w:rPr>
          <w:rFonts w:asciiTheme="majorHAnsi" w:hAnsiTheme="majorHAnsi" w:cstheme="majorHAnsi"/>
          <w:sz w:val="22"/>
          <w:szCs w:val="22"/>
        </w:rPr>
        <w:lastRenderedPageBreak/>
        <w:t>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D46F30">
        <w:rPr>
          <w:rFonts w:asciiTheme="majorHAnsi" w:hAnsiTheme="majorHAnsi" w:cstheme="majorHAnsi"/>
          <w:noProof/>
          <w:sz w:val="22"/>
          <w:szCs w:val="22"/>
        </w:rPr>
        <w:t>(Pijanowski</w:t>
      </w:r>
      <w:r w:rsidR="00471AF7">
        <w:rPr>
          <w:rFonts w:asciiTheme="majorHAnsi" w:hAnsiTheme="majorHAnsi" w:cstheme="majorHAnsi"/>
          <w:noProof/>
          <w:sz w:val="22"/>
          <w:szCs w:val="22"/>
        </w:rPr>
        <w:t xml:space="preserve"> </w:t>
      </w:r>
      <w:r w:rsidR="00D46F30">
        <w:rPr>
          <w:rFonts w:asciiTheme="majorHAnsi" w:hAnsiTheme="majorHAnsi" w:cstheme="majorHAnsi"/>
          <w:noProof/>
          <w:sz w:val="22"/>
          <w:szCs w:val="22"/>
        </w:rPr>
        <w:t>et al., 2011</w:t>
      </w:r>
      <w:r w:rsidR="00471AF7">
        <w:rPr>
          <w:rFonts w:asciiTheme="majorHAnsi" w:hAnsiTheme="majorHAnsi" w:cstheme="majorHAnsi"/>
          <w:noProof/>
          <w:sz w:val="22"/>
          <w:szCs w:val="22"/>
        </w:rPr>
        <w:t>a, 2011b</w:t>
      </w:r>
      <w:r w:rsidR="00D46F30">
        <w:rPr>
          <w:rFonts w:asciiTheme="majorHAnsi" w:hAnsiTheme="majorHAnsi" w:cstheme="majorHAnsi"/>
          <w:noProof/>
          <w:sz w:val="22"/>
          <w:szCs w:val="22"/>
        </w:rPr>
        <w:t>)</w:t>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t xml:space="preserve">, as well as documenting longer-term trends under climate change </w:t>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46F30">
        <w:rPr>
          <w:rFonts w:asciiTheme="majorHAnsi" w:hAnsiTheme="majorHAnsi" w:cstheme="majorHAnsi"/>
          <w:noProof/>
          <w:sz w:val="22"/>
          <w:szCs w:val="22"/>
        </w:rPr>
        <w:t>(Lin et al., 2020)</w:t>
      </w:r>
      <w:del w:id="22" w:author="Ian Donohue" w:date="2022-12-09T08:25:00Z">
        <w:r w:rsidR="00D61AC2" w:rsidDel="00DF4493">
          <w:rPr>
            <w:rFonts w:asciiTheme="majorHAnsi" w:hAnsiTheme="majorHAnsi" w:cstheme="majorHAnsi"/>
            <w:sz w:val="22"/>
            <w:szCs w:val="22"/>
          </w:rPr>
          <w:delText>,</w:delText>
        </w:r>
      </w:del>
      <w:r w:rsidR="00D61AC2">
        <w:rPr>
          <w:rFonts w:asciiTheme="majorHAnsi" w:hAnsiTheme="majorHAnsi" w:cstheme="majorHAnsi"/>
          <w:sz w:val="22"/>
          <w:szCs w:val="22"/>
        </w:rPr>
        <w:t xml:space="preserve"> using a multi</w:t>
      </w:r>
      <w:del w:id="23" w:author="Samuel Ross" w:date="2022-12-10T12:02:00Z">
        <w:r w:rsidR="00A52A77" w:rsidDel="00BB47EC">
          <w:rPr>
            <w:rFonts w:asciiTheme="majorHAnsi" w:hAnsiTheme="majorHAnsi" w:cstheme="majorHAnsi"/>
            <w:sz w:val="22"/>
            <w:szCs w:val="22"/>
          </w:rPr>
          <w:delText>-</w:delText>
        </w:r>
      </w:del>
      <w:ins w:id="24" w:author="Ian Donohue" w:date="2022-12-09T08:24:00Z">
        <w:r w:rsidR="00DF4493">
          <w:rPr>
            <w:rFonts w:asciiTheme="majorHAnsi" w:hAnsiTheme="majorHAnsi" w:cstheme="majorHAnsi"/>
            <w:sz w:val="22"/>
            <w:szCs w:val="22"/>
          </w:rPr>
          <w:t xml:space="preserve">dimensional </w:t>
        </w:r>
      </w:ins>
      <w:r w:rsidR="00D61AC2">
        <w:rPr>
          <w:rFonts w:asciiTheme="majorHAnsi" w:hAnsiTheme="majorHAnsi" w:cstheme="majorHAnsi"/>
          <w:sz w:val="22"/>
          <w:szCs w:val="22"/>
        </w:rPr>
        <w:t xml:space="preserve">stability framework </w:t>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t xml:space="preserve">, though </w:t>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t xml:space="preserve"> recently </w:t>
      </w:r>
      <w:del w:id="25" w:author="Ian Donohue" w:date="2022-12-09T08:25:00Z">
        <w:r w:rsidR="00A52A77" w:rsidDel="00DF4493">
          <w:rPr>
            <w:rFonts w:asciiTheme="majorHAnsi" w:hAnsiTheme="majorHAnsi" w:cstheme="majorHAnsi"/>
            <w:sz w:val="22"/>
            <w:szCs w:val="22"/>
          </w:rPr>
          <w:delText xml:space="preserve">used a multi-stability framework to </w:delText>
        </w:r>
      </w:del>
      <w:r w:rsidR="00A52A77">
        <w:rPr>
          <w:rFonts w:asciiTheme="majorHAnsi" w:hAnsiTheme="majorHAnsi" w:cstheme="majorHAnsi"/>
          <w:sz w:val="22"/>
          <w:szCs w:val="22"/>
        </w:rPr>
        <w:t>show</w:t>
      </w:r>
      <w:ins w:id="26" w:author="Ian Donohue" w:date="2022-12-09T08:25:00Z">
        <w:r w:rsidR="00DF4493">
          <w:rPr>
            <w:rFonts w:asciiTheme="majorHAnsi" w:hAnsiTheme="majorHAnsi" w:cstheme="majorHAnsi"/>
            <w:sz w:val="22"/>
            <w:szCs w:val="22"/>
          </w:rPr>
          <w:t>ed</w:t>
        </w:r>
      </w:ins>
      <w:r w:rsidR="00A52A77">
        <w:rPr>
          <w:rFonts w:asciiTheme="majorHAnsi" w:hAnsiTheme="majorHAnsi" w:cstheme="majorHAnsi"/>
          <w:sz w:val="22"/>
          <w:szCs w:val="22"/>
        </w:rPr>
        <w:t xml:space="preserve">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t xml:space="preserve">, </w:t>
      </w:r>
      <w:del w:id="27" w:author="Ian Donohue" w:date="2022-12-09T08:25:00Z">
        <w:r w:rsidR="009E48E4" w:rsidDel="00DF4493">
          <w:rPr>
            <w:rFonts w:asciiTheme="majorHAnsi" w:hAnsiTheme="majorHAnsi" w:cstheme="majorHAnsi"/>
            <w:sz w:val="22"/>
            <w:szCs w:val="22"/>
          </w:rPr>
          <w:delText xml:space="preserve">and </w:delText>
        </w:r>
      </w:del>
      <w:ins w:id="28" w:author="Ian Donohue" w:date="2022-12-09T08:25:00Z">
        <w:r w:rsidR="00DF4493">
          <w:rPr>
            <w:rFonts w:asciiTheme="majorHAnsi" w:hAnsiTheme="majorHAnsi" w:cstheme="majorHAnsi"/>
            <w:sz w:val="22"/>
            <w:szCs w:val="22"/>
          </w:rPr>
          <w:t xml:space="preserve">while </w:t>
        </w:r>
      </w:ins>
      <w:r w:rsidR="009E48E4" w:rsidRPr="00DF4493">
        <w:rPr>
          <w:rFonts w:asciiTheme="majorHAnsi" w:hAnsiTheme="majorHAnsi" w:cstheme="majorHAnsi"/>
          <w:sz w:val="22"/>
          <w:szCs w:val="22"/>
          <w:rPrChange w:id="29" w:author="Ian Donohue" w:date="2022-12-09T08:25:00Z">
            <w:rPr>
              <w:rFonts w:asciiTheme="majorHAnsi" w:hAnsiTheme="majorHAnsi" w:cstheme="majorHAnsi"/>
              <w:i/>
              <w:iCs/>
              <w:sz w:val="22"/>
              <w:szCs w:val="22"/>
            </w:rPr>
          </w:rPrChange>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D46F30">
        <w:rPr>
          <w:rFonts w:asciiTheme="majorHAnsi" w:hAnsiTheme="majorHAnsi" w:cstheme="majorHAnsi"/>
          <w:noProof/>
          <w:sz w:val="22"/>
          <w:szCs w:val="22"/>
        </w:rPr>
        <w:t>(Bradfer-Lawrence et al., 2020; Harris et al., 2016; Rajan et al., 2022)</w:t>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t>.</w:t>
      </w:r>
    </w:p>
    <w:p w14:paraId="5F013241" w14:textId="21BBD085"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t>
      </w:r>
      <w:del w:id="30" w:author="Ian Donohue" w:date="2022-12-09T08:25:00Z">
        <w:r w:rsidDel="00DF4493">
          <w:rPr>
            <w:rFonts w:asciiTheme="majorHAnsi" w:hAnsiTheme="majorHAnsi" w:cstheme="majorHAnsi"/>
            <w:sz w:val="22"/>
            <w:szCs w:val="22"/>
          </w:rPr>
          <w:delText xml:space="preserve">which </w:delText>
        </w:r>
      </w:del>
      <w:ins w:id="31" w:author="Ian Donohue" w:date="2022-12-09T08:25:00Z">
        <w:r w:rsidR="00DF4493">
          <w:rPr>
            <w:rFonts w:asciiTheme="majorHAnsi" w:hAnsiTheme="majorHAnsi" w:cstheme="majorHAnsi"/>
            <w:sz w:val="22"/>
            <w:szCs w:val="22"/>
          </w:rPr>
          <w:t xml:space="preserve">that </w:t>
        </w:r>
      </w:ins>
      <w:r>
        <w:rPr>
          <w:rFonts w:asciiTheme="majorHAnsi" w:hAnsiTheme="majorHAnsi" w:cstheme="majorHAnsi"/>
          <w:sz w:val="22"/>
          <w:szCs w:val="22"/>
        </w:rPr>
        <w:t xml:space="preserve">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w:t>
      </w:r>
      <w:ins w:id="32" w:author="Ian Donohue" w:date="2022-12-09T08:25:00Z">
        <w:r w:rsidR="00DF4493">
          <w:rPr>
            <w:rFonts w:asciiTheme="majorHAnsi" w:hAnsiTheme="majorHAnsi" w:cstheme="majorHAnsi"/>
            <w:sz w:val="22"/>
            <w:szCs w:val="22"/>
          </w:rPr>
          <w:t xml:space="preserve">which was </w:t>
        </w:r>
      </w:ins>
      <w:r w:rsidR="00DA616D">
        <w:rPr>
          <w:rFonts w:asciiTheme="majorHAnsi" w:hAnsiTheme="majorHAnsi" w:cstheme="majorHAnsi"/>
          <w:sz w:val="22"/>
          <w:szCs w:val="22"/>
        </w:rPr>
        <w:t xml:space="preserve">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Zampieri et al., 2020)</w:t>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1D61B0F7"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w:t>
      </w:r>
      <w:ins w:id="33" w:author="Ian Donohue" w:date="2022-12-09T08:25:00Z">
        <w:r w:rsidR="00DF4493">
          <w:rPr>
            <w:rFonts w:asciiTheme="majorHAnsi" w:hAnsiTheme="majorHAnsi" w:cstheme="majorHAnsi"/>
            <w:sz w:val="22"/>
            <w:szCs w:val="22"/>
          </w:rPr>
          <w:t xml:space="preserve"> and</w:t>
        </w:r>
      </w:ins>
      <w:r>
        <w:rPr>
          <w:rFonts w:asciiTheme="majorHAnsi" w:hAnsiTheme="majorHAnsi" w:cstheme="majorHAnsi"/>
          <w:sz w:val="22"/>
          <w:szCs w:val="22"/>
        </w:rPr>
        <w:t xml:space="preserve">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w:t>
      </w:r>
      <w:ins w:id="34" w:author="Ian Donohue" w:date="2022-12-09T08:25:00Z">
        <w:r w:rsidR="00DF4493">
          <w:rPr>
            <w:rFonts w:asciiTheme="majorHAnsi" w:hAnsiTheme="majorHAnsi" w:cstheme="majorHAnsi"/>
            <w:sz w:val="22"/>
            <w:szCs w:val="22"/>
          </w:rPr>
          <w:t xml:space="preserve">. We also predict </w:t>
        </w:r>
      </w:ins>
      <w:del w:id="35" w:author="Ian Donohue" w:date="2022-12-09T08:25:00Z">
        <w:r w:rsidDel="00DF4493">
          <w:rPr>
            <w:rFonts w:asciiTheme="majorHAnsi" w:hAnsiTheme="majorHAnsi" w:cstheme="majorHAnsi"/>
            <w:sz w:val="22"/>
            <w:szCs w:val="22"/>
          </w:rPr>
          <w:delText>, and</w:delText>
        </w:r>
      </w:del>
      <w:del w:id="36" w:author="Ian Donohue" w:date="2022-12-09T08:26:00Z">
        <w:r w:rsidDel="00DF4493">
          <w:rPr>
            <w:rFonts w:asciiTheme="majorHAnsi" w:hAnsiTheme="majorHAnsi" w:cstheme="majorHAnsi"/>
            <w:sz w:val="22"/>
            <w:szCs w:val="22"/>
          </w:rPr>
          <w:delText xml:space="preserve"> </w:delText>
        </w:r>
      </w:del>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w:t>
      </w:r>
      <w:r>
        <w:rPr>
          <w:rFonts w:asciiTheme="majorHAnsi" w:hAnsiTheme="majorHAnsi" w:cstheme="majorHAnsi"/>
          <w:sz w:val="22"/>
          <w:szCs w:val="22"/>
        </w:rPr>
        <w:lastRenderedPageBreak/>
        <w:t xml:space="preserve">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D46F30">
        <w:rPr>
          <w:rFonts w:asciiTheme="majorHAnsi" w:hAnsiTheme="majorHAnsi" w:cstheme="majorHAnsi"/>
          <w:noProof/>
          <w:sz w:val="22"/>
          <w:szCs w:val="22"/>
        </w:rPr>
        <w:t>(Abbas et al., 2020; Nimmo et al., 2016)</w:t>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del w:id="37" w:author="Ian Donohue" w:date="2022-12-09T08:26:00Z">
        <w:r w:rsidR="00BB42BF" w:rsidDel="00B82F8B">
          <w:rPr>
            <w:rFonts w:asciiTheme="majorHAnsi" w:hAnsiTheme="majorHAnsi" w:cstheme="majorHAnsi"/>
            <w:sz w:val="22"/>
            <w:szCs w:val="22"/>
          </w:rPr>
          <w:delText xml:space="preserve">Specifically, </w:delText>
        </w:r>
        <w:r w:rsidR="00124E6E" w:rsidRPr="00124E6E" w:rsidDel="00B82F8B">
          <w:rPr>
            <w:rFonts w:asciiTheme="majorHAnsi" w:hAnsiTheme="majorHAnsi" w:cstheme="majorHAnsi"/>
            <w:sz w:val="22"/>
            <w:szCs w:val="22"/>
          </w:rPr>
          <w:delText>c</w:delText>
        </w:r>
      </w:del>
      <w:ins w:id="38" w:author="Ian Donohue" w:date="2022-12-09T08:26:00Z">
        <w:r w:rsidR="00B82F8B">
          <w:rPr>
            <w:rFonts w:asciiTheme="majorHAnsi" w:hAnsiTheme="majorHAnsi" w:cstheme="majorHAnsi"/>
            <w:sz w:val="22"/>
            <w:szCs w:val="22"/>
          </w:rPr>
          <w:t>C</w:t>
        </w:r>
      </w:ins>
      <w:r w:rsidR="00124E6E" w:rsidRPr="00124E6E">
        <w:rPr>
          <w:rFonts w:asciiTheme="majorHAnsi" w:hAnsiTheme="majorHAnsi" w:cstheme="majorHAnsi"/>
          <w:sz w:val="22"/>
          <w:szCs w:val="22"/>
        </w:rPr>
        <w:t xml:space="preserve">losed canopy specialists, frugivores, granivores, and nectarivores should be most vulnerable to food resource losses following typhoons (Chevalier et al., 2019;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 Zhang et al., 2016), while insectivores may benefit from increased access to prey in canopy gaps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1991; Seki, 2005)</w:t>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Ross et al., 2019) and their slow reproductive rates (</w:t>
      </w:r>
      <w:proofErr w:type="spellStart"/>
      <w:r w:rsidR="00124E6E" w:rsidRPr="00124E6E">
        <w:rPr>
          <w:rFonts w:asciiTheme="majorHAnsi" w:hAnsiTheme="majorHAnsi" w:cstheme="majorHAnsi"/>
          <w:sz w:val="22"/>
          <w:szCs w:val="22"/>
        </w:rPr>
        <w:t>Cely</w:t>
      </w:r>
      <w:proofErr w:type="spellEnd"/>
      <w:r w:rsidR="00124E6E" w:rsidRPr="00124E6E">
        <w:rPr>
          <w:rFonts w:asciiTheme="majorHAnsi" w:hAnsiTheme="majorHAnsi" w:cstheme="majorHAnsi"/>
          <w:sz w:val="22"/>
          <w:szCs w:val="22"/>
        </w:rPr>
        <w:t xml:space="preserve">, 1991; Cohen et al., 2021; Wiley &amp; </w:t>
      </w:r>
      <w:proofErr w:type="spellStart"/>
      <w:r w:rsidR="00124E6E" w:rsidRPr="00124E6E">
        <w:rPr>
          <w:rFonts w:asciiTheme="majorHAnsi" w:hAnsiTheme="majorHAnsi" w:cstheme="majorHAnsi"/>
          <w:sz w:val="22"/>
          <w:szCs w:val="22"/>
        </w:rPr>
        <w:t>Wunderle</w:t>
      </w:r>
      <w:proofErr w:type="spellEnd"/>
      <w:r w:rsidR="00124E6E" w:rsidRPr="00124E6E">
        <w:rPr>
          <w:rFonts w:asciiTheme="majorHAnsi" w:hAnsiTheme="majorHAnsi" w:cstheme="majorHAnsi"/>
          <w:sz w:val="22"/>
          <w:szCs w:val="22"/>
        </w:rPr>
        <w:t>, 1993).</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noProof/>
          <w:sz w:val="22"/>
          <w:szCs w:val="22"/>
        </w:rPr>
        <w:t>(Daskalova et al., 2020; Gibson et al., 2011)</w:t>
      </w:r>
      <w:ins w:id="39" w:author="Ian Donohue" w:date="2022-12-09T08:26:00Z">
        <w:r w:rsidR="00B82F8B">
          <w:rPr>
            <w:rFonts w:asciiTheme="majorHAnsi" w:hAnsiTheme="majorHAnsi" w:cstheme="majorHAnsi"/>
            <w:sz w:val="22"/>
            <w:szCs w:val="22"/>
          </w:rPr>
          <w:t>. This is especially</w:t>
        </w:r>
      </w:ins>
      <w:del w:id="40" w:author="Ian Donohue" w:date="2022-12-09T08:26:00Z">
        <w:r w:rsidR="00C66D14" w:rsidDel="00B82F8B">
          <w:rPr>
            <w:rFonts w:asciiTheme="majorHAnsi" w:hAnsiTheme="majorHAnsi" w:cstheme="majorHAnsi"/>
            <w:sz w:val="22"/>
            <w:szCs w:val="22"/>
          </w:rPr>
          <w:delText>;</w:delText>
        </w:r>
      </w:del>
      <w:r w:rsidR="00BE2CE2">
        <w:rPr>
          <w:rFonts w:asciiTheme="majorHAnsi" w:hAnsiTheme="majorHAnsi" w:cstheme="majorHAnsi"/>
          <w:sz w:val="22"/>
          <w:szCs w:val="22"/>
        </w:rPr>
        <w:t xml:space="preserve"> </w:t>
      </w:r>
      <w:del w:id="41" w:author="Ian Donohue" w:date="2022-12-09T08:26:00Z">
        <w:r w:rsidR="00BE2CE2" w:rsidDel="00B82F8B">
          <w:rPr>
            <w:rFonts w:asciiTheme="majorHAnsi" w:hAnsiTheme="majorHAnsi" w:cstheme="majorHAnsi"/>
            <w:sz w:val="22"/>
            <w:szCs w:val="22"/>
          </w:rPr>
          <w:delText xml:space="preserve">particularly </w:delText>
        </w:r>
      </w:del>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C66D14" w:rsidRPr="00C66D14">
        <w:rPr>
          <w:rFonts w:ascii="Calibri Light" w:hAnsiTheme="majorHAnsi" w:cs="Calibri Light"/>
          <w:sz w:val="22"/>
        </w:rPr>
        <w:t xml:space="preserve">(Inoue et al., 2019; </w:t>
      </w:r>
      <w:proofErr w:type="spellStart"/>
      <w:r w:rsidR="00C66D14" w:rsidRPr="00C66D14">
        <w:rPr>
          <w:rFonts w:ascii="Calibri Light" w:hAnsiTheme="majorHAnsi" w:cs="Calibri Light"/>
          <w:sz w:val="22"/>
        </w:rPr>
        <w:t>Itô</w:t>
      </w:r>
      <w:proofErr w:type="spellEnd"/>
      <w:r w:rsidR="00C66D14" w:rsidRPr="00C66D14">
        <w:rPr>
          <w:rFonts w:ascii="Calibri Light" w:hAnsiTheme="majorHAnsi" w:cs="Calibri Light"/>
          <w:sz w:val="22"/>
        </w:rPr>
        <w:t xml:space="preserve"> et al., 2000)</w:t>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noProof/>
          <w:sz w:val="22"/>
          <w:szCs w:val="22"/>
        </w:rPr>
        <w:t>(Ross et al., 2018; Takeuchi et al., 1981)</w:t>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w:t>
      </w:r>
      <w:ins w:id="42" w:author="Ian Donohue" w:date="2022-12-09T08:26:00Z">
        <w:r w:rsidR="00B82F8B">
          <w:rPr>
            <w:rFonts w:asciiTheme="majorHAnsi" w:hAnsiTheme="majorHAnsi" w:cstheme="majorHAnsi"/>
            <w:sz w:val="22"/>
            <w:szCs w:val="22"/>
          </w:rPr>
          <w:t xml:space="preserve">in </w:t>
        </w:r>
      </w:ins>
      <w:r w:rsidR="008F453F">
        <w:rPr>
          <w:rFonts w:asciiTheme="majorHAnsi" w:hAnsiTheme="majorHAnsi" w:cstheme="majorHAnsi"/>
          <w:sz w:val="22"/>
          <w:szCs w:val="22"/>
        </w:rPr>
        <w:t>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43"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3"/>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063432AC"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w:t>
      </w:r>
      <w:proofErr w:type="spellStart"/>
      <w:r w:rsidRPr="00BA347A">
        <w:rPr>
          <w:rFonts w:asciiTheme="majorHAnsi" w:hAnsiTheme="majorHAnsi" w:cstheme="majorHAnsi"/>
          <w:sz w:val="22"/>
          <w:szCs w:val="22"/>
        </w:rPr>
        <w:t>Churamori</w:t>
      </w:r>
      <w:proofErr w:type="spellEnd"/>
      <w:r w:rsidRPr="00BA347A">
        <w:rPr>
          <w:rFonts w:asciiTheme="majorHAnsi" w:hAnsiTheme="majorHAnsi" w:cstheme="majorHAnsi"/>
          <w:sz w:val="22"/>
          <w:szCs w:val="22"/>
        </w:rPr>
        <w:t xml:space="preserve">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www.okeon.unit.</w:t>
      </w:r>
      <w:del w:id="44" w:author="Ian Donohue" w:date="2022-12-09T08:26:00Z">
        <w:r w:rsidRPr="00BA347A" w:rsidDel="00B82F8B">
          <w:rPr>
            <w:rFonts w:asciiTheme="majorHAnsi" w:hAnsiTheme="majorHAnsi" w:cstheme="majorHAnsi"/>
            <w:sz w:val="22"/>
            <w:szCs w:val="22"/>
          </w:rPr>
          <w:delText xml:space="preserve"> </w:delText>
        </w:r>
      </w:del>
      <w:r w:rsidRPr="00BA347A">
        <w:rPr>
          <w:rFonts w:asciiTheme="majorHAnsi" w:hAnsiTheme="majorHAnsi" w:cstheme="majorHAnsi"/>
          <w:sz w:val="22"/>
          <w:szCs w:val="22"/>
        </w:rPr>
        <w:t xml:space="preserve">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w:t>
      </w:r>
      <w:ins w:id="45" w:author="Ian Donohue" w:date="2022-12-09T08:27:00Z">
        <w:r w:rsidR="00B82F8B">
          <w:rPr>
            <w:rFonts w:asciiTheme="majorHAnsi" w:hAnsiTheme="majorHAnsi" w:cstheme="majorHAnsi"/>
            <w:sz w:val="22"/>
            <w:szCs w:val="22"/>
          </w:rPr>
          <w:t>Elsewhere, we describe t</w:t>
        </w:r>
      </w:ins>
      <w:del w:id="46" w:author="Ian Donohue" w:date="2022-12-09T08:27:00Z">
        <w:r w:rsidR="00894A33" w:rsidRPr="00BA347A" w:rsidDel="00B82F8B">
          <w:rPr>
            <w:rFonts w:asciiTheme="majorHAnsi" w:hAnsiTheme="majorHAnsi" w:cstheme="majorHAnsi"/>
            <w:sz w:val="22"/>
            <w:szCs w:val="22"/>
          </w:rPr>
          <w:delText>T</w:delText>
        </w:r>
      </w:del>
      <w:r w:rsidR="00894A33" w:rsidRPr="00BA347A">
        <w:rPr>
          <w:rFonts w:asciiTheme="majorHAnsi" w:hAnsiTheme="majorHAnsi" w:cstheme="majorHAnsi"/>
          <w:sz w:val="22"/>
          <w:szCs w:val="22"/>
        </w:rPr>
        <w:t xml:space="preserve">he geographic variation among the sites </w:t>
      </w:r>
      <w:ins w:id="47" w:author="Ian Donohue" w:date="2022-12-09T08:27:00Z">
        <w:r w:rsidR="00B82F8B">
          <w:rPr>
            <w:rFonts w:asciiTheme="majorHAnsi" w:hAnsiTheme="majorHAnsi" w:cstheme="majorHAnsi"/>
            <w:sz w:val="22"/>
            <w:szCs w:val="22"/>
          </w:rPr>
          <w:t>(</w:t>
        </w:r>
      </w:ins>
      <w:del w:id="48" w:author="Ian Donohue" w:date="2022-12-09T08:27:00Z">
        <w:r w:rsidR="00894A33" w:rsidRPr="00BA347A" w:rsidDel="00B82F8B">
          <w:rPr>
            <w:rFonts w:asciiTheme="majorHAnsi" w:hAnsiTheme="majorHAnsi" w:cstheme="majorHAnsi"/>
            <w:sz w:val="22"/>
            <w:szCs w:val="22"/>
          </w:rPr>
          <w:delText xml:space="preserve">is described by </w:delText>
        </w:r>
      </w:del>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w:t>
      </w:r>
      <w:ins w:id="49" w:author="Ian Donohue" w:date="2022-12-09T08:27:00Z">
        <w:r w:rsidR="00B82F8B">
          <w:rPr>
            <w:rFonts w:asciiTheme="majorHAnsi" w:hAnsiTheme="majorHAnsi" w:cstheme="majorHAnsi"/>
            <w:noProof/>
            <w:sz w:val="22"/>
            <w:szCs w:val="22"/>
          </w:rPr>
          <w:t>,</w:t>
        </w:r>
      </w:ins>
      <w:r w:rsidR="00D46F30">
        <w:rPr>
          <w:rFonts w:asciiTheme="majorHAnsi" w:hAnsiTheme="majorHAnsi" w:cstheme="majorHAnsi"/>
          <w:noProof/>
          <w:sz w:val="22"/>
          <w:szCs w:val="22"/>
        </w:rPr>
        <w:t xml:space="preserve"> </w:t>
      </w:r>
      <w:del w:id="50" w:author="Ian Donohue" w:date="2022-12-09T08:27:00Z">
        <w:r w:rsidR="00D46F30" w:rsidDel="00B82F8B">
          <w:rPr>
            <w:rFonts w:asciiTheme="majorHAnsi" w:hAnsiTheme="majorHAnsi" w:cstheme="majorHAnsi"/>
            <w:noProof/>
            <w:sz w:val="22"/>
            <w:szCs w:val="22"/>
          </w:rPr>
          <w:delText>(</w:delText>
        </w:r>
      </w:del>
      <w:r w:rsidR="00D46F30">
        <w:rPr>
          <w:rFonts w:asciiTheme="majorHAnsi" w:hAnsiTheme="majorHAnsi" w:cstheme="majorHAnsi"/>
          <w:noProof/>
          <w:sz w:val="22"/>
          <w:szCs w:val="22"/>
        </w:rPr>
        <w:t>2018)</w:t>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w:t>
      </w:r>
      <w:r w:rsidR="00C56378" w:rsidRPr="00BA347A">
        <w:rPr>
          <w:rFonts w:asciiTheme="majorHAnsi" w:hAnsiTheme="majorHAnsi" w:cstheme="majorHAnsi"/>
          <w:sz w:val="22"/>
          <w:szCs w:val="22"/>
        </w:rPr>
        <w:lastRenderedPageBreak/>
        <w:t xml:space="preserve">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02B5BA25"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w:t>
      </w:r>
      <w:r w:rsidR="00BB42BF">
        <w:rPr>
          <w:rFonts w:asciiTheme="majorHAnsi" w:hAnsiTheme="majorHAnsi" w:cstheme="majorHAnsi"/>
          <w:sz w:val="22"/>
          <w:szCs w:val="22"/>
        </w:rPr>
        <w:t>s</w:t>
      </w:r>
      <w:r w:rsidR="009512F1" w:rsidRPr="00BA347A">
        <w:rPr>
          <w:rFonts w:asciiTheme="majorHAnsi" w:hAnsiTheme="majorHAnsi" w:cstheme="majorHAnsi"/>
          <w:sz w:val="22"/>
          <w:szCs w:val="22"/>
        </w:rPr>
        <w:t xml:space="preserve">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w:t>
      </w:r>
      <w:r w:rsidR="00BB42BF">
        <w:rPr>
          <w:rFonts w:asciiTheme="majorHAnsi" w:hAnsiTheme="majorHAnsi" w:cstheme="majorHAnsi"/>
          <w:sz w:val="22"/>
          <w:szCs w:val="22"/>
        </w:rPr>
        <w:t xml:space="preserve"> </w:t>
      </w:r>
      <w:r w:rsidR="009512F1" w:rsidRPr="00BA347A">
        <w:rPr>
          <w:rFonts w:asciiTheme="majorHAnsi" w:hAnsiTheme="majorHAnsi" w:cstheme="majorHAnsi"/>
          <w:sz w:val="22"/>
          <w:szCs w:val="22"/>
        </w:rPr>
        <w:t>(</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BA3AC2">
        <w:rPr>
          <w:rFonts w:asciiTheme="majorHAnsi" w:hAnsiTheme="majorHAnsi" w:cstheme="majorHAnsi"/>
          <w:noProof/>
          <w:sz w:val="22"/>
          <w:szCs w:val="22"/>
        </w:rPr>
        <w:t>(Ross et al., 2018</w:t>
      </w:r>
      <w:r w:rsidR="00471AF7">
        <w:rPr>
          <w:rFonts w:asciiTheme="majorHAnsi" w:hAnsiTheme="majorHAnsi" w:cstheme="majorHAnsi"/>
          <w:noProof/>
          <w:sz w:val="22"/>
          <w:szCs w:val="22"/>
        </w:rPr>
        <w:t>,</w:t>
      </w:r>
      <w:r w:rsidR="00BA3AC2">
        <w:rPr>
          <w:rFonts w:asciiTheme="majorHAnsi" w:hAnsiTheme="majorHAnsi" w:cstheme="majorHAnsi"/>
          <w:noProof/>
          <w:sz w:val="22"/>
          <w:szCs w:val="22"/>
        </w:rPr>
        <w:t xml:space="preserve"> 2021</w:t>
      </w:r>
      <w:r w:rsidR="00471AF7">
        <w:rPr>
          <w:rFonts w:asciiTheme="majorHAnsi" w:hAnsiTheme="majorHAnsi" w:cstheme="majorHAnsi"/>
          <w:noProof/>
          <w:sz w:val="22"/>
          <w:szCs w:val="22"/>
        </w:rPr>
        <w:t>a</w:t>
      </w:r>
      <w:r w:rsidR="00BA3AC2">
        <w:rPr>
          <w:rFonts w:asciiTheme="majorHAnsi" w:hAnsiTheme="majorHAnsi" w:cstheme="majorHAnsi"/>
          <w:noProof/>
          <w:sz w:val="22"/>
          <w:szCs w:val="22"/>
        </w:rPr>
        <w:t>)</w:t>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EDE3FD" w:rsidR="00107572" w:rsidRDefault="009A10C7" w:rsidP="009A10C7">
      <w:pPr>
        <w:spacing w:line="360" w:lineRule="auto"/>
        <w:rPr>
          <w:rFonts w:asciiTheme="majorHAnsi" w:hAnsiTheme="majorHAnsi" w:cstheme="majorHAnsi"/>
          <w:sz w:val="20"/>
          <w:szCs w:val="20"/>
        </w:rPr>
      </w:pPr>
      <w:bookmarkStart w:id="51" w:name="_Toc92283420"/>
      <w:r w:rsidRPr="00BB42BF">
        <w:rPr>
          <w:rFonts w:asciiTheme="majorHAnsi" w:hAnsiTheme="majorHAnsi" w:cstheme="majorHAnsi"/>
          <w:b/>
          <w:bCs/>
          <w:sz w:val="20"/>
          <w:szCs w:val="20"/>
          <w:highlight w:val="yellow"/>
        </w:rPr>
        <w:t>Figure 1</w:t>
      </w:r>
      <w:r w:rsidR="00682C06" w:rsidRPr="00BB42BF">
        <w:rPr>
          <w:rFonts w:asciiTheme="majorHAnsi" w:hAnsiTheme="majorHAnsi" w:cstheme="majorHAnsi"/>
          <w:b/>
          <w:bCs/>
          <w:sz w:val="20"/>
          <w:szCs w:val="20"/>
        </w:rPr>
        <w:t xml:space="preserve">. </w:t>
      </w:r>
      <w:r w:rsidR="00107572" w:rsidRPr="00BB42BF">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showing the tracks (coloured lines) of two large typhoon</w:t>
      </w:r>
      <w:r w:rsidR="00BB42BF">
        <w:rPr>
          <w:rFonts w:asciiTheme="majorHAnsi" w:hAnsiTheme="majorHAnsi" w:cstheme="majorHAnsi"/>
          <w:sz w:val="20"/>
          <w:szCs w:val="20"/>
        </w:rPr>
        <w:t>s</w:t>
      </w:r>
      <w:r w:rsidR="00107572">
        <w:rPr>
          <w:rFonts w:asciiTheme="majorHAnsi" w:hAnsiTheme="majorHAnsi" w:cstheme="majorHAnsi"/>
          <w:sz w:val="20"/>
          <w:szCs w:val="20"/>
        </w:rPr>
        <w:t xml:space="preserve">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w:t>
      </w:r>
      <w:ins w:id="52" w:author="Ian Donohue" w:date="2022-12-09T08:27:00Z">
        <w:r w:rsidR="00B82F8B">
          <w:rPr>
            <w:rFonts w:asciiTheme="majorHAnsi" w:hAnsiTheme="majorHAnsi" w:cstheme="majorHAnsi"/>
            <w:noProof/>
            <w:sz w:val="20"/>
            <w:szCs w:val="20"/>
          </w:rPr>
          <w:t>,</w:t>
        </w:r>
      </w:ins>
      <w:r w:rsidR="00CE5162">
        <w:rPr>
          <w:rFonts w:asciiTheme="majorHAnsi" w:hAnsiTheme="majorHAnsi" w:cstheme="majorHAnsi"/>
          <w:noProof/>
          <w:sz w:val="20"/>
          <w:szCs w:val="20"/>
        </w:rPr>
        <w:t xml:space="preserve"> </w:t>
      </w:r>
      <w:del w:id="53" w:author="Ian Donohue" w:date="2022-12-09T08:27:00Z">
        <w:r w:rsidR="00CE5162" w:rsidDel="00B82F8B">
          <w:rPr>
            <w:rFonts w:asciiTheme="majorHAnsi" w:hAnsiTheme="majorHAnsi" w:cstheme="majorHAnsi"/>
            <w:noProof/>
            <w:sz w:val="20"/>
            <w:szCs w:val="20"/>
          </w:rPr>
          <w:delText>[</w:delText>
        </w:r>
      </w:del>
      <w:r w:rsidR="00CE5162">
        <w:rPr>
          <w:rFonts w:asciiTheme="majorHAnsi" w:hAnsiTheme="majorHAnsi" w:cstheme="majorHAnsi"/>
          <w:noProof/>
          <w:sz w:val="20"/>
          <w:szCs w:val="20"/>
        </w:rPr>
        <w:t>2018</w:t>
      </w:r>
      <w:del w:id="54" w:author="Ian Donohue" w:date="2022-12-09T08:27:00Z">
        <w:r w:rsidR="00CE5162" w:rsidDel="00B82F8B">
          <w:rPr>
            <w:rFonts w:asciiTheme="majorHAnsi" w:hAnsiTheme="majorHAnsi" w:cstheme="majorHAnsi"/>
            <w:noProof/>
            <w:sz w:val="20"/>
            <w:szCs w:val="20"/>
          </w:rPr>
          <w:delText>]</w:delText>
        </w:r>
      </w:del>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w:t>
      </w:r>
      <w:r w:rsidR="00471AF7">
        <w:rPr>
          <w:rFonts w:asciiTheme="majorHAnsi" w:hAnsiTheme="majorHAnsi" w:cstheme="majorHAnsi"/>
          <w:sz w:val="20"/>
          <w:szCs w:val="20"/>
        </w:rPr>
        <w:t>a</w:t>
      </w:r>
      <w:r w:rsidR="00107572">
        <w:rPr>
          <w:rFonts w:asciiTheme="majorHAnsi" w:hAnsiTheme="majorHAnsi" w:cstheme="majorHAnsi"/>
          <w:sz w:val="20"/>
          <w:szCs w:val="20"/>
        </w:rPr>
        <w:t xml:space="preserve">), where higher values (lighter colours) represent louder soundscapes across all frequency bands </w:t>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w:t>
      </w:r>
      <w:ins w:id="55" w:author="Ian Donohue" w:date="2022-12-09T08:27:00Z">
        <w:r w:rsidR="00B82F8B">
          <w:rPr>
            <w:rFonts w:asciiTheme="majorHAnsi" w:hAnsiTheme="majorHAnsi" w:cstheme="majorHAnsi"/>
            <w:sz w:val="20"/>
            <w:szCs w:val="20"/>
          </w:rPr>
          <w:t xml:space="preserve">(darker colours) </w:t>
        </w:r>
      </w:ins>
      <w:r w:rsidR="004F75C0">
        <w:rPr>
          <w:rFonts w:asciiTheme="majorHAnsi" w:hAnsiTheme="majorHAnsi" w:cstheme="majorHAnsi"/>
          <w:sz w:val="20"/>
          <w:szCs w:val="20"/>
        </w:rPr>
        <w:t>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w:t>
      </w:r>
      <w:r w:rsidR="004F75C0">
        <w:rPr>
          <w:rFonts w:asciiTheme="majorHAnsi" w:hAnsiTheme="majorHAnsi" w:cstheme="majorHAnsi"/>
          <w:sz w:val="20"/>
          <w:szCs w:val="20"/>
        </w:rPr>
        <w:lastRenderedPageBreak/>
        <w:t>contribution of biophony (lighter colours) to the soundscape following the typhoons, suggesting changes to vocalisation behaviour and possible mortality in the wake of typhoon impact.</w:t>
      </w:r>
    </w:p>
    <w:bookmarkEnd w:id="51"/>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450C1B37" w:rsidR="00F17534" w:rsidRPr="00BA347A" w:rsidRDefault="00286917" w:rsidP="00F2454C">
      <w:pPr>
        <w:spacing w:line="360" w:lineRule="auto"/>
        <w:ind w:firstLine="720"/>
        <w:rPr>
          <w:rFonts w:asciiTheme="majorHAnsi" w:hAnsiTheme="majorHAnsi" w:cstheme="majorHAnsi"/>
          <w:sz w:val="22"/>
          <w:szCs w:val="22"/>
        </w:rPr>
      </w:pPr>
      <w:del w:id="56" w:author="Ian Donohue" w:date="2022-12-09T08:28:00Z">
        <w:r w:rsidDel="00B82F8B">
          <w:rPr>
            <w:rFonts w:asciiTheme="majorHAnsi" w:hAnsiTheme="majorHAnsi" w:cstheme="majorHAnsi"/>
            <w:sz w:val="22"/>
            <w:szCs w:val="22"/>
          </w:rPr>
          <w:delText>A</w:delText>
        </w:r>
        <w:r w:rsidR="00F2454C" w:rsidRPr="00BA347A" w:rsidDel="00B82F8B">
          <w:rPr>
            <w:rFonts w:asciiTheme="majorHAnsi" w:hAnsiTheme="majorHAnsi" w:cstheme="majorHAnsi"/>
            <w:sz w:val="22"/>
            <w:szCs w:val="22"/>
          </w:rPr>
          <w:delText xml:space="preserve"> </w:delText>
        </w:r>
      </w:del>
      <w:r w:rsidR="00F2454C" w:rsidRPr="00BA347A">
        <w:rPr>
          <w:rFonts w:asciiTheme="majorHAnsi" w:hAnsiTheme="majorHAnsi" w:cstheme="majorHAnsi"/>
          <w:sz w:val="22"/>
          <w:szCs w:val="22"/>
        </w:rPr>
        <w:t>Song Meter SM4 recorder</w:t>
      </w:r>
      <w:ins w:id="57" w:author="Ian Donohue" w:date="2022-12-09T08:28:00Z">
        <w:r w:rsidR="00B82F8B">
          <w:rPr>
            <w:rFonts w:asciiTheme="majorHAnsi" w:hAnsiTheme="majorHAnsi" w:cstheme="majorHAnsi"/>
            <w:sz w:val="22"/>
            <w:szCs w:val="22"/>
          </w:rPr>
          <w:t>s</w:t>
        </w:r>
      </w:ins>
      <w:r w:rsidR="00F2454C" w:rsidRPr="00BA347A">
        <w:rPr>
          <w:rFonts w:asciiTheme="majorHAnsi" w:hAnsiTheme="majorHAnsi" w:cstheme="majorHAnsi"/>
          <w:sz w:val="22"/>
          <w:szCs w:val="22"/>
        </w:rPr>
        <w:t xml:space="preserve"> (Wildlife Acoustics Inc., Concord, MA, USA) </w:t>
      </w:r>
      <w:del w:id="58" w:author="Ian Donohue" w:date="2022-12-09T08:28:00Z">
        <w:r w:rsidR="00F2454C" w:rsidRPr="00BA347A" w:rsidDel="00B82F8B">
          <w:rPr>
            <w:rFonts w:asciiTheme="majorHAnsi" w:hAnsiTheme="majorHAnsi" w:cstheme="majorHAnsi"/>
            <w:sz w:val="22"/>
            <w:szCs w:val="22"/>
          </w:rPr>
          <w:delText>has been recording sound since at least February 2017</w:delText>
        </w:r>
        <w:r w:rsidDel="00B82F8B">
          <w:rPr>
            <w:rFonts w:asciiTheme="majorHAnsi" w:hAnsiTheme="majorHAnsi" w:cstheme="majorHAnsi"/>
            <w:sz w:val="22"/>
            <w:szCs w:val="22"/>
          </w:rPr>
          <w:delText xml:space="preserve"> at each field site</w:delText>
        </w:r>
        <w:r w:rsidR="00F2454C" w:rsidRPr="00BA347A" w:rsidDel="00B82F8B">
          <w:rPr>
            <w:rFonts w:asciiTheme="majorHAnsi" w:hAnsiTheme="majorHAnsi" w:cstheme="majorHAnsi"/>
            <w:sz w:val="22"/>
            <w:szCs w:val="22"/>
          </w:rPr>
          <w:delText xml:space="preserve"> </w:delText>
        </w:r>
        <w:r w:rsidR="00D46F30" w:rsidDel="00B82F8B">
          <w:rPr>
            <w:rFonts w:asciiTheme="majorHAnsi" w:hAnsiTheme="majorHAnsi" w:cstheme="majorHAnsi"/>
            <w:noProof/>
            <w:sz w:val="22"/>
            <w:szCs w:val="22"/>
          </w:rPr>
          <w:delText>(Ross et al., 2018)</w:delText>
        </w:r>
        <w:r w:rsidR="00F2454C" w:rsidRPr="00BA347A" w:rsidDel="00B82F8B">
          <w:rPr>
            <w:rFonts w:asciiTheme="majorHAnsi" w:hAnsiTheme="majorHAnsi" w:cstheme="majorHAnsi"/>
            <w:sz w:val="22"/>
            <w:szCs w:val="22"/>
          </w:rPr>
          <w:delText xml:space="preserve">. </w:delText>
        </w:r>
        <w:r w:rsidR="00F17534" w:rsidRPr="00BA347A" w:rsidDel="00B82F8B">
          <w:rPr>
            <w:rFonts w:asciiTheme="majorHAnsi" w:hAnsiTheme="majorHAnsi" w:cstheme="majorHAnsi"/>
            <w:sz w:val="22"/>
            <w:szCs w:val="22"/>
          </w:rPr>
          <w:delText xml:space="preserve">The recorders </w:delText>
        </w:r>
      </w:del>
      <w:r w:rsidR="00F17534" w:rsidRPr="00BA347A">
        <w:rPr>
          <w:rFonts w:asciiTheme="majorHAnsi" w:hAnsiTheme="majorHAnsi" w:cstheme="majorHAnsi"/>
          <w:sz w:val="22"/>
          <w:szCs w:val="22"/>
        </w:rPr>
        <w:t>are installed at approximately breast height (~1.3m)</w:t>
      </w:r>
      <w:ins w:id="59" w:author="Ian Donohue" w:date="2022-12-09T08:28:00Z">
        <w:r w:rsidR="00B82F8B">
          <w:rPr>
            <w:rFonts w:asciiTheme="majorHAnsi" w:hAnsiTheme="majorHAnsi" w:cstheme="majorHAnsi"/>
            <w:sz w:val="22"/>
            <w:szCs w:val="22"/>
          </w:rPr>
          <w:t xml:space="preserve"> at each field site</w:t>
        </w:r>
      </w:ins>
      <w:r w:rsidR="00F17534" w:rsidRPr="00BA347A">
        <w:rPr>
          <w:rFonts w:asciiTheme="majorHAnsi" w:hAnsiTheme="majorHAnsi" w:cstheme="majorHAnsi"/>
          <w:sz w:val="22"/>
          <w:szCs w:val="22"/>
        </w:rPr>
        <w:t xml:space="preserve">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w:t>
      </w:r>
      <w:proofErr w:type="spellStart"/>
      <w:r w:rsidR="00F17534" w:rsidRPr="00BA347A">
        <w:rPr>
          <w:rFonts w:asciiTheme="majorHAnsi" w:hAnsiTheme="majorHAnsi" w:cstheme="majorHAnsi"/>
          <w:sz w:val="22"/>
          <w:szCs w:val="22"/>
        </w:rPr>
        <w:t>Churamori</w:t>
      </w:r>
      <w:proofErr w:type="spellEnd"/>
      <w:r w:rsidR="00F17534" w:rsidRPr="00BA347A">
        <w:rPr>
          <w:rFonts w:asciiTheme="majorHAnsi" w:hAnsiTheme="majorHAnsi" w:cstheme="majorHAnsi"/>
          <w:sz w:val="22"/>
          <w:szCs w:val="22"/>
        </w:rPr>
        <w:t xml:space="preserve"> Project are archived with the Okinawa Institute of Science and Technology’s high-performance computing centre. </w:t>
      </w:r>
    </w:p>
    <w:p w14:paraId="6482A3A0" w14:textId="5045FD4F"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Anthro</w:t>
      </w:r>
      <w:proofErr w:type="spellEnd"/>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frequency bands. Biophony and Anthropophony are then calculated as the sum of the amplitude of all 1-kHz bands in</w:t>
      </w:r>
      <w:ins w:id="60" w:author="Ian Donohue" w:date="2022-12-09T08:28:00Z">
        <w:r w:rsidR="00B82F8B">
          <w:rPr>
            <w:rFonts w:asciiTheme="majorHAnsi" w:hAnsiTheme="majorHAnsi" w:cstheme="majorHAnsi"/>
            <w:sz w:val="22"/>
            <w:szCs w:val="22"/>
          </w:rPr>
          <w:t>, respectively,</w:t>
        </w:r>
      </w:ins>
      <w:r w:rsidR="007B601E" w:rsidRPr="00BA347A">
        <w:rPr>
          <w:rFonts w:asciiTheme="majorHAnsi" w:hAnsiTheme="majorHAnsi" w:cstheme="majorHAnsi"/>
          <w:sz w:val="22"/>
          <w:szCs w:val="22"/>
        </w:rPr>
        <w:t xml:space="preserve"> the 2-11-kHz and 1-2-kHz frequency ranges</w:t>
      </w:r>
      <w:ins w:id="61" w:author="Ian Donohue" w:date="2022-12-09T08:28:00Z">
        <w:r w:rsidR="00B82F8B">
          <w:rPr>
            <w:rFonts w:asciiTheme="majorHAnsi" w:hAnsiTheme="majorHAnsi" w:cstheme="majorHAnsi"/>
            <w:sz w:val="22"/>
            <w:szCs w:val="22"/>
          </w:rPr>
          <w:t xml:space="preserve"> </w:t>
        </w:r>
      </w:ins>
      <w:del w:id="62" w:author="Ian Donohue" w:date="2022-12-09T08:28:00Z">
        <w:r w:rsidR="007B601E" w:rsidRPr="00BA347A" w:rsidDel="00B82F8B">
          <w:rPr>
            <w:rFonts w:asciiTheme="majorHAnsi" w:hAnsiTheme="majorHAnsi" w:cstheme="majorHAnsi"/>
            <w:sz w:val="22"/>
            <w:szCs w:val="22"/>
          </w:rPr>
          <w:delText xml:space="preserve">, respectively </w:delText>
        </w:r>
      </w:del>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Okinawa </w:t>
      </w:r>
      <w:r w:rsidR="00D46F30">
        <w:rPr>
          <w:rFonts w:asciiTheme="majorHAnsi" w:hAnsiTheme="majorHAnsi" w:cstheme="majorHAnsi"/>
          <w:noProof/>
          <w:sz w:val="22"/>
          <w:szCs w:val="22"/>
        </w:rPr>
        <w:t>(Ross et al., 2021</w:t>
      </w:r>
      <w:r w:rsidR="00471AF7">
        <w:rPr>
          <w:rFonts w:asciiTheme="majorHAnsi" w:hAnsiTheme="majorHAnsi" w:cstheme="majorHAnsi"/>
          <w:noProof/>
          <w:sz w:val="22"/>
          <w:szCs w:val="22"/>
        </w:rPr>
        <w:t>a</w:t>
      </w:r>
      <w:r w:rsidR="00D46F30">
        <w:rPr>
          <w:rFonts w:asciiTheme="majorHAnsi" w:hAnsiTheme="majorHAnsi" w:cstheme="majorHAnsi"/>
          <w:noProof/>
          <w:sz w:val="22"/>
          <w:szCs w:val="22"/>
        </w:rPr>
        <w:t>)</w:t>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 xml:space="preserve">and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Anthro</w:t>
      </w:r>
      <w:proofErr w:type="spellEnd"/>
      <w:r w:rsidR="00125A50" w:rsidRPr="00BA347A">
        <w:rPr>
          <w:rFonts w:asciiTheme="majorHAnsi" w:hAnsiTheme="majorHAnsi" w:cstheme="majorHAnsi"/>
          <w:sz w:val="22"/>
          <w:szCs w:val="22"/>
        </w:rPr>
        <w:t xml:space="preserve"> each by their site-specific maximum </w:t>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t xml:space="preserve">. </w:t>
      </w:r>
    </w:p>
    <w:p w14:paraId="2CD0FB88" w14:textId="11119082"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w:t>
      </w:r>
      <w:r w:rsidRPr="00BA347A">
        <w:rPr>
          <w:rFonts w:asciiTheme="majorHAnsi" w:hAnsiTheme="majorHAnsi" w:cstheme="majorHAnsi"/>
          <w:sz w:val="22"/>
          <w:szCs w:val="22"/>
        </w:rPr>
        <w:lastRenderedPageBreak/>
        <w:t>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46F30" w:rsidRPr="00D46F30">
        <w:rPr>
          <w:rFonts w:ascii="Calibri Light" w:hAnsiTheme="majorHAnsi" w:cs="Calibri Light"/>
          <w:sz w:val="22"/>
        </w:rPr>
        <w:t>(</w:t>
      </w:r>
      <w:proofErr w:type="spellStart"/>
      <w:r w:rsidR="00D46F30" w:rsidRPr="00D46F30">
        <w:rPr>
          <w:rFonts w:ascii="Calibri Light" w:hAnsiTheme="majorHAnsi" w:cs="Calibri Light"/>
          <w:sz w:val="22"/>
        </w:rPr>
        <w:t>Hamao</w:t>
      </w:r>
      <w:proofErr w:type="spellEnd"/>
      <w:r w:rsidR="00D46F30" w:rsidRPr="00D46F30">
        <w:rPr>
          <w:rFonts w:ascii="Calibri Light" w:hAnsiTheme="majorHAnsi" w:cs="Calibri Light"/>
          <w:sz w:val="22"/>
        </w:rPr>
        <w:t xml:space="preserve">, 2013; Inoue et al., 2019; </w:t>
      </w:r>
      <w:proofErr w:type="spellStart"/>
      <w:r w:rsidR="00D46F30" w:rsidRPr="00D46F30">
        <w:rPr>
          <w:rFonts w:ascii="Calibri Light" w:hAnsiTheme="majorHAnsi" w:cs="Calibri Light"/>
          <w:sz w:val="22"/>
        </w:rPr>
        <w:t>Itô</w:t>
      </w:r>
      <w:proofErr w:type="spellEnd"/>
      <w:r w:rsidR="00D46F30" w:rsidRPr="00D46F30">
        <w:rPr>
          <w:rFonts w:ascii="Calibri Light" w:hAnsiTheme="majorHAnsi" w:cs="Calibri Light"/>
          <w:sz w:val="22"/>
        </w:rPr>
        <w:t xml:space="preserve"> et al., 2000; McWhirter et al., 1996; Ross et al., 2018)</w:t>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w:t>
      </w:r>
      <w:proofErr w:type="gramStart"/>
      <w:r w:rsidR="00D37EEC" w:rsidRPr="00BA347A">
        <w:rPr>
          <w:rFonts w:asciiTheme="majorHAnsi" w:hAnsiTheme="majorHAnsi" w:cstheme="majorHAnsi"/>
          <w:sz w:val="22"/>
          <w:szCs w:val="22"/>
        </w:rPr>
        <w:t>as a result of</w:t>
      </w:r>
      <w:proofErr w:type="gramEnd"/>
      <w:r w:rsidR="00D37EEC" w:rsidRPr="00BA347A">
        <w:rPr>
          <w:rFonts w:asciiTheme="majorHAnsi" w:hAnsiTheme="majorHAnsi" w:cstheme="majorHAnsi"/>
          <w:sz w:val="22"/>
          <w:szCs w:val="22"/>
        </w:rPr>
        <w:t xml:space="preserve"> site-specific differences in background sonic conditions </w:t>
      </w:r>
      <w:r w:rsidR="00D46F30">
        <w:rPr>
          <w:rFonts w:asciiTheme="majorHAnsi" w:hAnsiTheme="majorHAnsi" w:cstheme="majorHAnsi"/>
          <w:noProof/>
          <w:sz w:val="22"/>
          <w:szCs w:val="22"/>
        </w:rPr>
        <w:t>(Ross et al., 2018</w:t>
      </w:r>
      <w:r w:rsidR="00471AF7">
        <w:rPr>
          <w:rFonts w:asciiTheme="majorHAnsi" w:hAnsiTheme="majorHAnsi" w:cstheme="majorHAnsi"/>
          <w:noProof/>
          <w:sz w:val="22"/>
          <w:szCs w:val="22"/>
        </w:rPr>
        <w:t>, 2021a</w:t>
      </w:r>
      <w:r w:rsidR="00D46F30">
        <w:rPr>
          <w:rFonts w:asciiTheme="majorHAnsi" w:hAnsiTheme="majorHAnsi" w:cstheme="majorHAnsi"/>
          <w:noProof/>
          <w:sz w:val="22"/>
          <w:szCs w:val="22"/>
        </w:rPr>
        <w:t>)</w:t>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del w:id="63" w:author="Ian Donohue" w:date="2022-12-09T08:29:00Z">
        <w:r w:rsidR="000342F4" w:rsidRPr="00BA347A" w:rsidDel="001E492D">
          <w:rPr>
            <w:rFonts w:asciiTheme="majorHAnsi" w:hAnsiTheme="majorHAnsi" w:cstheme="majorHAnsi"/>
            <w:sz w:val="22"/>
            <w:szCs w:val="22"/>
            <w:highlight w:val="yellow"/>
          </w:rPr>
          <w:delText xml:space="preserve">see </w:delText>
        </w:r>
      </w:del>
      <w:r w:rsidR="000342F4" w:rsidRPr="00BA347A">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ins w:id="64" w:author="Ian Donohue" w:date="2022-12-09T08:29:00Z">
        <w:r w:rsidR="001E492D">
          <w:rPr>
            <w:rFonts w:asciiTheme="majorHAnsi" w:hAnsiTheme="majorHAnsi" w:cstheme="majorHAnsi"/>
            <w:sz w:val="22"/>
            <w:szCs w:val="22"/>
          </w:rPr>
          <w:t>.</w:t>
        </w:r>
      </w:ins>
      <w:del w:id="65" w:author="Ian Donohue" w:date="2022-12-09T08:29:00Z">
        <w:r w:rsidR="00FA644E" w:rsidRPr="00BA347A" w:rsidDel="001E492D">
          <w:rPr>
            <w:rFonts w:asciiTheme="majorHAnsi" w:hAnsiTheme="majorHAnsi" w:cstheme="majorHAnsi"/>
            <w:sz w:val="22"/>
            <w:szCs w:val="22"/>
          </w:rPr>
          <w:delText>,</w:delText>
        </w:r>
      </w:del>
      <w:r w:rsidR="00FA644E" w:rsidRPr="00BA347A">
        <w:rPr>
          <w:rFonts w:asciiTheme="majorHAnsi" w:hAnsiTheme="majorHAnsi" w:cstheme="majorHAnsi"/>
          <w:sz w:val="22"/>
          <w:szCs w:val="22"/>
        </w:rPr>
        <w:t xml:space="preserve"> </w:t>
      </w:r>
      <w:ins w:id="66" w:author="Ian Donohue" w:date="2022-12-09T08:29:00Z">
        <w:r w:rsidR="001E492D">
          <w:rPr>
            <w:rFonts w:asciiTheme="majorHAnsi" w:hAnsiTheme="majorHAnsi" w:cstheme="majorHAnsi"/>
            <w:sz w:val="22"/>
            <w:szCs w:val="22"/>
          </w:rPr>
          <w:t>I</w:t>
        </w:r>
      </w:ins>
      <w:del w:id="67" w:author="Ian Donohue" w:date="2022-12-09T08:29:00Z">
        <w:r w:rsidR="00FA644E" w:rsidRPr="00BA347A" w:rsidDel="001E492D">
          <w:rPr>
            <w:rFonts w:asciiTheme="majorHAnsi" w:hAnsiTheme="majorHAnsi" w:cstheme="majorHAnsi"/>
            <w:sz w:val="22"/>
            <w:szCs w:val="22"/>
          </w:rPr>
          <w:delText>i</w:delText>
        </w:r>
      </w:del>
      <w:r w:rsidR="00FA644E" w:rsidRPr="00BA347A">
        <w:rPr>
          <w:rFonts w:asciiTheme="majorHAnsi" w:hAnsiTheme="majorHAnsi" w:cstheme="majorHAnsi"/>
          <w:sz w:val="22"/>
          <w:szCs w:val="22"/>
        </w:rPr>
        <w:t>nstead</w:t>
      </w:r>
      <w:ins w:id="68" w:author="Ian Donohue" w:date="2022-12-09T08:29:00Z">
        <w:r w:rsidR="001E492D">
          <w:rPr>
            <w:rFonts w:asciiTheme="majorHAnsi" w:hAnsiTheme="majorHAnsi" w:cstheme="majorHAnsi"/>
            <w:sz w:val="22"/>
            <w:szCs w:val="22"/>
          </w:rPr>
          <w:t>, we</w:t>
        </w:r>
      </w:ins>
      <w:r w:rsidR="00FA644E" w:rsidRPr="00BA347A">
        <w:rPr>
          <w:rFonts w:asciiTheme="majorHAnsi" w:hAnsiTheme="majorHAnsi" w:cstheme="majorHAnsi"/>
          <w:sz w:val="22"/>
          <w:szCs w:val="22"/>
        </w:rPr>
        <w:t xml:space="preserve"> </w:t>
      </w:r>
      <w:del w:id="69" w:author="Ian Donohue" w:date="2022-12-09T08:29:00Z">
        <w:r w:rsidR="00FA644E" w:rsidRPr="00BA347A" w:rsidDel="001E492D">
          <w:rPr>
            <w:rFonts w:asciiTheme="majorHAnsi" w:hAnsiTheme="majorHAnsi" w:cstheme="majorHAnsi"/>
            <w:sz w:val="22"/>
            <w:szCs w:val="22"/>
          </w:rPr>
          <w:delText xml:space="preserve">opting to </w:delText>
        </w:r>
      </w:del>
      <w:r w:rsidR="00FA644E" w:rsidRPr="00BA347A">
        <w:rPr>
          <w:rFonts w:asciiTheme="majorHAnsi" w:hAnsiTheme="majorHAnsi" w:cstheme="majorHAnsi"/>
          <w:sz w:val="22"/>
          <w:szCs w:val="22"/>
        </w:rPr>
        <w:t>use</w:t>
      </w:r>
      <w:ins w:id="70" w:author="Ian Donohue" w:date="2022-12-09T08:29:00Z">
        <w:r w:rsidR="001E492D">
          <w:rPr>
            <w:rFonts w:asciiTheme="majorHAnsi" w:hAnsiTheme="majorHAnsi" w:cstheme="majorHAnsi"/>
            <w:sz w:val="22"/>
            <w:szCs w:val="22"/>
          </w:rPr>
          <w:t>d</w:t>
        </w:r>
      </w:ins>
      <w:r w:rsidR="00FA644E" w:rsidRPr="00BA347A">
        <w:rPr>
          <w:rFonts w:asciiTheme="majorHAnsi" w:hAnsiTheme="majorHAnsi" w:cstheme="majorHAnsi"/>
          <w:sz w:val="22"/>
          <w:szCs w:val="22"/>
        </w:rPr>
        <w:t xml:space="preserv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t>
      </w:r>
      <w:del w:id="71" w:author="Ian Donohue" w:date="2022-12-09T08:30:00Z">
        <w:r w:rsidR="009A10C7" w:rsidRPr="00BA347A" w:rsidDel="001E492D">
          <w:rPr>
            <w:rFonts w:asciiTheme="majorHAnsi" w:hAnsiTheme="majorHAnsi" w:cstheme="majorHAnsi"/>
            <w:sz w:val="22"/>
            <w:szCs w:val="22"/>
          </w:rPr>
          <w:delText>which approximates</w:delText>
        </w:r>
      </w:del>
      <w:ins w:id="72" w:author="Ian Donohue" w:date="2022-12-09T08:30:00Z">
        <w:r w:rsidR="001E492D">
          <w:rPr>
            <w:rFonts w:asciiTheme="majorHAnsi" w:hAnsiTheme="majorHAnsi" w:cstheme="majorHAnsi"/>
            <w:sz w:val="22"/>
            <w:szCs w:val="22"/>
          </w:rPr>
          <w:t>to measure</w:t>
        </w:r>
      </w:ins>
      <w:r w:rsidR="009A10C7" w:rsidRPr="00BA347A">
        <w:rPr>
          <w:rFonts w:asciiTheme="majorHAnsi" w:hAnsiTheme="majorHAnsi" w:cstheme="majorHAnsi"/>
          <w:sz w:val="22"/>
          <w:szCs w:val="22"/>
        </w:rPr>
        <w:t xml:space="preserve"> identity </w:t>
      </w:r>
      <w:del w:id="73" w:author="Ian Donohue" w:date="2022-12-09T08:30:00Z">
        <w:r w:rsidR="009A10C7" w:rsidRPr="00BA347A" w:rsidDel="001E492D">
          <w:rPr>
            <w:rFonts w:asciiTheme="majorHAnsi" w:hAnsiTheme="majorHAnsi" w:cstheme="majorHAnsi"/>
            <w:sz w:val="22"/>
            <w:szCs w:val="22"/>
          </w:rPr>
          <w:delText>certainty</w:delText>
        </w:r>
      </w:del>
      <w:ins w:id="74" w:author="Ian Donohue" w:date="2022-12-09T08:30:00Z">
        <w:r w:rsidR="001E492D">
          <w:rPr>
            <w:rFonts w:asciiTheme="majorHAnsi" w:hAnsiTheme="majorHAnsi" w:cstheme="majorHAnsi"/>
            <w:sz w:val="22"/>
            <w:szCs w:val="22"/>
          </w:rPr>
          <w:t>confidence</w:t>
        </w:r>
      </w:ins>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del w:id="75" w:author="Ian Donohue" w:date="2022-12-09T08:30:00Z">
        <w:r w:rsidR="00FA644E" w:rsidRPr="00BA347A" w:rsidDel="001E492D">
          <w:rPr>
            <w:rFonts w:asciiTheme="majorHAnsi" w:hAnsiTheme="majorHAnsi" w:cstheme="majorHAnsi"/>
            <w:sz w:val="22"/>
            <w:szCs w:val="22"/>
          </w:rPr>
          <w:delText>Here w</w:delText>
        </w:r>
      </w:del>
      <w:ins w:id="76" w:author="Ian Donohue" w:date="2022-12-09T08:30:00Z">
        <w:r w:rsidR="001E492D">
          <w:rPr>
            <w:rFonts w:asciiTheme="majorHAnsi" w:hAnsiTheme="majorHAnsi" w:cstheme="majorHAnsi"/>
            <w:sz w:val="22"/>
            <w:szCs w:val="22"/>
          </w:rPr>
          <w:t>W</w:t>
        </w:r>
      </w:ins>
      <w:r w:rsidR="00FA644E" w:rsidRPr="00BA347A">
        <w:rPr>
          <w:rFonts w:asciiTheme="majorHAnsi" w:hAnsiTheme="majorHAnsi" w:cstheme="majorHAnsi"/>
          <w:sz w:val="22"/>
          <w:szCs w:val="22"/>
        </w:rPr>
        <w:t xml:space="preserve">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filter of 0.5, though</w:t>
      </w:r>
      <w:r w:rsidR="00BB42BF">
        <w:rPr>
          <w:rFonts w:asciiTheme="majorHAnsi" w:hAnsiTheme="majorHAnsi" w:cstheme="majorHAnsi"/>
          <w:sz w:val="22"/>
          <w:szCs w:val="22"/>
        </w:rPr>
        <w:t xml:space="preserve"> our</w:t>
      </w:r>
      <w:r w:rsidR="009A10C7" w:rsidRPr="00BA347A">
        <w:rPr>
          <w:rFonts w:asciiTheme="majorHAnsi" w:hAnsiTheme="majorHAnsi" w:cstheme="majorHAnsi"/>
          <w:sz w:val="22"/>
          <w:szCs w:val="22"/>
        </w:rPr>
        <w:t xml:space="preserve">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58D06968"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w:t>
      </w:r>
      <w:ins w:id="77" w:author="Ian Donohue" w:date="2022-12-09T08:42:00Z">
        <w:r w:rsidR="00E1562A">
          <w:rPr>
            <w:rFonts w:asciiTheme="majorHAnsi" w:hAnsiTheme="majorHAnsi" w:cstheme="majorHAnsi"/>
            <w:sz w:val="22"/>
            <w:szCs w:val="22"/>
          </w:rPr>
          <w:t xml:space="preserve">a </w:t>
        </w:r>
      </w:ins>
      <w:r w:rsidRPr="00BA347A">
        <w:rPr>
          <w:rFonts w:asciiTheme="majorHAnsi" w:hAnsiTheme="majorHAnsi" w:cstheme="majorHAnsi"/>
          <w:sz w:val="22"/>
          <w:szCs w:val="22"/>
        </w:rPr>
        <w:t>three</w:t>
      </w:r>
      <w:ins w:id="78" w:author="Ian Donohue" w:date="2022-12-09T08:42:00Z">
        <w:r w:rsidR="00E1562A">
          <w:rPr>
            <w:rFonts w:asciiTheme="majorHAnsi" w:hAnsiTheme="majorHAnsi" w:cstheme="majorHAnsi"/>
            <w:sz w:val="22"/>
            <w:szCs w:val="22"/>
          </w:rPr>
          <w:t>-</w:t>
        </w:r>
      </w:ins>
      <w:del w:id="79" w:author="Ian Donohue" w:date="2022-12-09T08:42:00Z">
        <w:r w:rsidRPr="00BA347A" w:rsidDel="00E1562A">
          <w:rPr>
            <w:rFonts w:asciiTheme="majorHAnsi" w:hAnsiTheme="majorHAnsi" w:cstheme="majorHAnsi"/>
            <w:sz w:val="22"/>
            <w:szCs w:val="22"/>
          </w:rPr>
          <w:delText xml:space="preserve"> </w:delText>
        </w:r>
      </w:del>
      <w:r w:rsidRPr="00BA347A">
        <w:rPr>
          <w:rFonts w:asciiTheme="majorHAnsi" w:hAnsiTheme="majorHAnsi" w:cstheme="majorHAnsi"/>
          <w:sz w:val="22"/>
          <w:szCs w:val="22"/>
        </w:rPr>
        <w:t xml:space="preserve">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w:t>
      </w:r>
      <w:ins w:id="80" w:author="Ian Donohue" w:date="2022-12-09T08:42:00Z">
        <w:r w:rsidR="00E1562A">
          <w:rPr>
            <w:rFonts w:asciiTheme="majorHAnsi" w:hAnsiTheme="majorHAnsi" w:cstheme="majorHAnsi"/>
            <w:sz w:val="22"/>
            <w:szCs w:val="22"/>
          </w:rPr>
          <w:t>e</w:t>
        </w:r>
      </w:ins>
      <w:del w:id="81" w:author="Ian Donohue" w:date="2022-12-09T08:42:00Z">
        <w:r w:rsidRPr="00BA347A" w:rsidDel="00E1562A">
          <w:rPr>
            <w:rFonts w:asciiTheme="majorHAnsi" w:hAnsiTheme="majorHAnsi" w:cstheme="majorHAnsi"/>
            <w:sz w:val="22"/>
            <w:szCs w:val="22"/>
          </w:rPr>
          <w:delText>ing</w:delText>
        </w:r>
      </w:del>
      <w:r w:rsidRPr="00BA347A">
        <w:rPr>
          <w:rFonts w:asciiTheme="majorHAnsi" w:hAnsiTheme="majorHAnsi" w:cstheme="majorHAnsi"/>
          <w:sz w:val="22"/>
          <w:szCs w:val="22"/>
        </w:rPr>
        <w:t xml:space="preserve">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commentRangeStart w:id="82"/>
      <w:r w:rsidR="00866F25" w:rsidRPr="00BA347A">
        <w:rPr>
          <w:rFonts w:asciiTheme="majorHAnsi" w:hAnsiTheme="majorHAnsi" w:cstheme="majorHAnsi"/>
          <w:sz w:val="22"/>
          <w:szCs w:val="22"/>
        </w:rPr>
        <w:t xml:space="preserve">Temporal </w:t>
      </w:r>
      <w:r w:rsidR="00866F25">
        <w:rPr>
          <w:rFonts w:asciiTheme="majorHAnsi" w:hAnsiTheme="majorHAnsi" w:cstheme="majorHAnsi"/>
          <w:sz w:val="22"/>
          <w:szCs w:val="22"/>
        </w:rPr>
        <w:t xml:space="preserve">stability </w:t>
      </w:r>
      <w:commentRangeEnd w:id="82"/>
      <w:r w:rsidR="00E1562A">
        <w:rPr>
          <w:rStyle w:val="CommentReference"/>
        </w:rPr>
        <w:commentReference w:id="82"/>
      </w:r>
      <w:r w:rsidR="00866F25" w:rsidRPr="00BA347A">
        <w:rPr>
          <w:rFonts w:asciiTheme="majorHAnsi" w:hAnsiTheme="majorHAnsi" w:cstheme="majorHAnsi"/>
          <w:sz w:val="22"/>
          <w:szCs w:val="22"/>
        </w:rPr>
        <w:t xml:space="preserve">was calculated as 1 </w:t>
      </w:r>
      <w:r w:rsidR="00866F25">
        <w:rPr>
          <w:rFonts w:asciiTheme="majorHAnsi" w:hAnsiTheme="majorHAnsi" w:cstheme="majorHAnsi"/>
          <w:sz w:val="22"/>
          <w:szCs w:val="22"/>
        </w:rPr>
        <w:t>minus</w:t>
      </w:r>
      <w:r w:rsidR="00866F25" w:rsidRPr="00BA347A">
        <w:rPr>
          <w:rFonts w:asciiTheme="majorHAnsi" w:hAnsiTheme="majorHAnsi" w:cstheme="majorHAnsi"/>
          <w:sz w:val="22"/>
          <w:szCs w:val="22"/>
        </w:rPr>
        <w:t xml:space="preserve"> the coefficient of variation </w:t>
      </w:r>
      <w:r w:rsidR="00866F25">
        <w:rPr>
          <w:rFonts w:asciiTheme="majorHAnsi" w:hAnsiTheme="majorHAnsi" w:cstheme="majorHAnsi"/>
          <w:sz w:val="22"/>
          <w:szCs w:val="22"/>
        </w:rPr>
        <w:t xml:space="preserve">(that is, the standard deviation divided by the mean) </w:t>
      </w:r>
      <w:r w:rsidR="00866F25" w:rsidRPr="00BA347A">
        <w:rPr>
          <w:rFonts w:asciiTheme="majorHAnsi" w:hAnsiTheme="majorHAnsi" w:cstheme="majorHAnsi"/>
          <w:sz w:val="22"/>
          <w:szCs w:val="22"/>
        </w:rPr>
        <w:t>calculated across the 30-day</w:t>
      </w:r>
      <w:r w:rsidR="00F359FB" w:rsidRPr="00BA347A">
        <w:rPr>
          <w:rFonts w:asciiTheme="majorHAnsi" w:hAnsiTheme="majorHAnsi" w:cstheme="majorHAnsi"/>
          <w:sz w:val="22"/>
          <w:szCs w:val="22"/>
        </w:rPr>
        <w:t xml:space="preserve">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 xml:space="preserve">the time (in hours) between the point of maximum deviation from baseline (from which resistance was measured) and the point at which values </w:t>
      </w:r>
      <w:r w:rsidR="00866F25">
        <w:rPr>
          <w:rFonts w:asciiTheme="majorHAnsi" w:hAnsiTheme="majorHAnsi" w:cstheme="majorHAnsi"/>
          <w:sz w:val="22"/>
          <w:szCs w:val="22"/>
        </w:rPr>
        <w:t>returned to</w:t>
      </w:r>
      <w:r w:rsidR="00B76C02" w:rsidRPr="00BA347A">
        <w:rPr>
          <w:rFonts w:asciiTheme="majorHAnsi" w:hAnsiTheme="majorHAnsi" w:cstheme="majorHAnsi"/>
          <w:sz w:val="22"/>
          <w:szCs w:val="22"/>
        </w:rPr>
        <w:t xml:space="preserve">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w:t>
      </w:r>
      <w:r w:rsidR="00866F25">
        <w:rPr>
          <w:rFonts w:asciiTheme="majorHAnsi" w:hAnsiTheme="majorHAnsi" w:cstheme="majorHAnsi"/>
          <w:sz w:val="22"/>
          <w:szCs w:val="22"/>
        </w:rPr>
        <w:t xml:space="preserve">and stayed within them </w:t>
      </w:r>
      <w:r w:rsidR="00B76C02" w:rsidRPr="00BA347A">
        <w:rPr>
          <w:rFonts w:asciiTheme="majorHAnsi" w:hAnsiTheme="majorHAnsi" w:cstheme="majorHAnsi"/>
          <w:sz w:val="22"/>
          <w:szCs w:val="22"/>
        </w:rPr>
        <w:t xml:space="preserve">for 24 hours </w:t>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t xml:space="preserve">, though results </w:t>
      </w:r>
      <w:r w:rsidR="00B76C02" w:rsidRPr="00BA347A">
        <w:rPr>
          <w:rFonts w:asciiTheme="majorHAnsi" w:hAnsiTheme="majorHAnsi" w:cstheme="majorHAnsi"/>
          <w:sz w:val="22"/>
          <w:szCs w:val="22"/>
        </w:rPr>
        <w:lastRenderedPageBreak/>
        <w:t>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w:t>
      </w:r>
      <w:ins w:id="83" w:author="Ian Donohue" w:date="2022-12-09T08:44:00Z">
        <w:r w:rsidR="00E1562A">
          <w:rPr>
            <w:rFonts w:asciiTheme="majorHAnsi" w:hAnsiTheme="majorHAnsi" w:cstheme="majorHAnsi"/>
            <w:sz w:val="22"/>
            <w:szCs w:val="22"/>
          </w:rPr>
          <w:t xml:space="preserve"> either</w:t>
        </w:r>
      </w:ins>
      <w:r w:rsidR="008122F4" w:rsidRPr="00BA347A">
        <w:rPr>
          <w:rFonts w:asciiTheme="majorHAnsi" w:hAnsiTheme="majorHAnsi" w:cstheme="majorHAnsi"/>
          <w:sz w:val="22"/>
          <w:szCs w:val="22"/>
        </w:rPr>
        <w:t xml:space="preserve">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o aid comparison, stability components were normalised by their maximum (0-1) and defined such that larger values represent</w:t>
      </w:r>
      <w:del w:id="84" w:author="Ian Donohue" w:date="2022-12-09T08:44:00Z">
        <w:r w:rsidR="00F359FB" w:rsidRPr="00BA347A" w:rsidDel="00E1562A">
          <w:rPr>
            <w:rFonts w:asciiTheme="majorHAnsi" w:hAnsiTheme="majorHAnsi" w:cstheme="majorHAnsi"/>
            <w:sz w:val="22"/>
            <w:szCs w:val="22"/>
          </w:rPr>
          <w:delText>ed</w:delText>
        </w:r>
      </w:del>
      <w:r w:rsidR="00F359FB" w:rsidRPr="00BA347A">
        <w:rPr>
          <w:rFonts w:asciiTheme="majorHAnsi" w:hAnsiTheme="majorHAnsi" w:cstheme="majorHAnsi"/>
          <w:sz w:val="22"/>
          <w:szCs w:val="22"/>
        </w:rPr>
        <w:t xml:space="preserve">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w:t>
      </w:r>
      <w:ins w:id="85" w:author="Ian Donohue" w:date="2022-12-09T08:44:00Z">
        <w:r w:rsidR="00E1562A">
          <w:rPr>
            <w:rFonts w:asciiTheme="majorHAnsi" w:hAnsiTheme="majorHAnsi" w:cstheme="majorHAnsi"/>
            <w:sz w:val="22"/>
            <w:szCs w:val="22"/>
          </w:rPr>
          <w:t xml:space="preserve">their </w:t>
        </w:r>
      </w:ins>
      <w:r w:rsidR="00F359FB" w:rsidRPr="00BA347A">
        <w:rPr>
          <w:rFonts w:asciiTheme="majorHAnsi" w:hAnsiTheme="majorHAnsi" w:cstheme="majorHAnsi"/>
          <w:sz w:val="22"/>
          <w:szCs w:val="22"/>
        </w:rPr>
        <w:t xml:space="preserve">interpretation). </w:t>
      </w:r>
    </w:p>
    <w:p w14:paraId="445D861D" w14:textId="057069C8"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w:t>
      </w:r>
      <w:r w:rsidRPr="00866F25">
        <w:rPr>
          <w:rFonts w:asciiTheme="majorHAnsi" w:hAnsiTheme="majorHAnsi" w:cstheme="majorHAnsi"/>
          <w:sz w:val="22"/>
          <w:szCs w:val="22"/>
        </w:rPr>
        <w:t>the brms and</w:t>
      </w:r>
      <w:r>
        <w:rPr>
          <w:rFonts w:asciiTheme="majorHAnsi" w:hAnsiTheme="majorHAnsi" w:cstheme="majorHAnsi"/>
          <w:sz w:val="22"/>
          <w:szCs w:val="22"/>
        </w:rPr>
        <w:t xml:space="preserve"> </w:t>
      </w:r>
      <w:r w:rsidRPr="00866F25">
        <w:rPr>
          <w:rFonts w:asciiTheme="majorHAnsi" w:hAnsiTheme="majorHAnsi" w:cstheme="majorHAnsi"/>
          <w:sz w:val="22"/>
          <w:szCs w:val="22"/>
        </w:rPr>
        <w:t>segmented p</w:t>
      </w:r>
      <w:r>
        <w:rPr>
          <w:rFonts w:asciiTheme="majorHAnsi" w:hAnsiTheme="majorHAnsi" w:cstheme="majorHAnsi"/>
          <w:sz w:val="22"/>
          <w:szCs w:val="22"/>
        </w:rPr>
        <w:t xml:space="preserve">ackages </w:t>
      </w:r>
      <w:r w:rsidRPr="004C13D8">
        <w:rPr>
          <w:rFonts w:ascii="Calibri Light" w:hAnsiTheme="majorHAnsi" w:cs="Calibri Light"/>
          <w:sz w:val="22"/>
        </w:rPr>
        <w:t>(</w:t>
      </w:r>
      <w:proofErr w:type="spellStart"/>
      <w:r w:rsidRPr="004C13D8">
        <w:rPr>
          <w:rFonts w:ascii="Calibri Light" w:hAnsiTheme="majorHAnsi" w:cs="Calibri Light"/>
          <w:sz w:val="22"/>
        </w:rPr>
        <w:t>Bürkner</w:t>
      </w:r>
      <w:proofErr w:type="spellEnd"/>
      <w:r w:rsidRPr="004C13D8">
        <w:rPr>
          <w:rFonts w:ascii="Calibri Light" w:hAnsiTheme="majorHAnsi" w:cs="Calibri Light"/>
          <w:sz w:val="22"/>
        </w:rPr>
        <w:t xml:space="preserve">, 2017; </w:t>
      </w:r>
      <w:proofErr w:type="spellStart"/>
      <w:r w:rsidRPr="004C13D8">
        <w:rPr>
          <w:rFonts w:ascii="Calibri Light" w:hAnsiTheme="majorHAnsi" w:cs="Calibri Light"/>
          <w:sz w:val="22"/>
        </w:rPr>
        <w:t>Muggeo</w:t>
      </w:r>
      <w:proofErr w:type="spellEnd"/>
      <w:r w:rsidRPr="004C13D8">
        <w:rPr>
          <w:rFonts w:ascii="Calibri Light" w:hAnsiTheme="majorHAnsi" w:cs="Calibri Light"/>
          <w:sz w:val="22"/>
        </w:rPr>
        <w:t>, 2008)</w:t>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ins w:id="86" w:author="Ian Donohue" w:date="2022-12-09T08:44:00Z">
        <w:r w:rsidR="00E1562A">
          <w:rPr>
            <w:rFonts w:asciiTheme="majorHAnsi" w:hAnsiTheme="majorHAnsi" w:cstheme="majorHAnsi"/>
            <w:sz w:val="22"/>
            <w:szCs w:val="22"/>
          </w:rPr>
          <w:t>,</w:t>
        </w:r>
      </w:ins>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w:t>
      </w:r>
      <w:r w:rsidR="002132EC" w:rsidRPr="00866F25">
        <w:rPr>
          <w:rFonts w:asciiTheme="majorHAnsi" w:hAnsiTheme="majorHAnsi" w:cstheme="majorHAnsi"/>
          <w:sz w:val="22"/>
          <w:szCs w:val="22"/>
        </w:rPr>
        <w:t xml:space="preserve">in </w:t>
      </w:r>
      <w:r w:rsidR="000544D6" w:rsidRPr="00866F25">
        <w:rPr>
          <w:rFonts w:asciiTheme="majorHAnsi" w:hAnsiTheme="majorHAnsi" w:cstheme="majorHAnsi"/>
          <w:sz w:val="22"/>
          <w:szCs w:val="22"/>
        </w:rPr>
        <w:t>brms</w:t>
      </w:r>
      <w:r w:rsidR="000544D6">
        <w:rPr>
          <w:rFonts w:asciiTheme="majorHAnsi" w:hAnsiTheme="majorHAnsi" w:cstheme="majorHAnsi"/>
          <w:sz w:val="22"/>
          <w:szCs w:val="22"/>
        </w:rPr>
        <w:t xml:space="preserve"> </w:t>
      </w:r>
      <w:r w:rsidR="00BD6D75" w:rsidRPr="00BD6D75">
        <w:rPr>
          <w:rFonts w:ascii="Calibri Light" w:hAnsiTheme="majorHAnsi" w:cs="Calibri Light"/>
          <w:sz w:val="22"/>
        </w:rPr>
        <w:t>(</w:t>
      </w:r>
      <w:proofErr w:type="spellStart"/>
      <w:r w:rsidR="00BD6D75" w:rsidRPr="00BD6D75">
        <w:rPr>
          <w:rFonts w:ascii="Calibri Light" w:hAnsiTheme="majorHAnsi" w:cs="Calibri Light"/>
          <w:sz w:val="22"/>
        </w:rPr>
        <w:t>Bürkner</w:t>
      </w:r>
      <w:proofErr w:type="spellEnd"/>
      <w:r w:rsidR="00BD6D75" w:rsidRPr="00BD6D75">
        <w:rPr>
          <w:rFonts w:ascii="Calibri Light" w:hAnsiTheme="majorHAnsi" w:cs="Calibri Light"/>
          <w:sz w:val="22"/>
        </w:rPr>
        <w:t>, 2017)</w:t>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w:t>
      </w:r>
      <w:r w:rsidR="00866F25">
        <w:rPr>
          <w:rFonts w:asciiTheme="majorHAnsi" w:hAnsiTheme="majorHAnsi" w:cstheme="majorHAnsi"/>
          <w:sz w:val="22"/>
          <w:szCs w:val="22"/>
        </w:rPr>
        <w:t>all</w:t>
      </w:r>
      <w:r w:rsidR="00926B31">
        <w:rPr>
          <w:rFonts w:asciiTheme="majorHAnsi" w:hAnsiTheme="majorHAnsi" w:cstheme="majorHAnsi"/>
          <w:sz w:val="22"/>
          <w:szCs w:val="22"/>
        </w:rPr>
        <w:t xml:space="preserve"> four response variables, the model</w:t>
      </w:r>
      <w:r w:rsidR="00866F25">
        <w:rPr>
          <w:rFonts w:asciiTheme="majorHAnsi" w:hAnsiTheme="majorHAnsi" w:cstheme="majorHAnsi"/>
          <w:sz w:val="22"/>
          <w:szCs w:val="22"/>
        </w:rPr>
        <w:t>led</w:t>
      </w:r>
      <w:r w:rsidR="00926B31">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w:t>
      </w:r>
      <w:r w:rsidR="00926B31" w:rsidRPr="00866F25">
        <w:rPr>
          <w:rFonts w:asciiTheme="majorHAnsi" w:hAnsiTheme="majorHAnsi" w:cstheme="majorHAnsi"/>
          <w:sz w:val="22"/>
          <w:szCs w:val="22"/>
        </w:rPr>
        <w:t>in 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noProof/>
          <w:sz w:val="22"/>
          <w:szCs w:val="22"/>
        </w:rPr>
        <w:t>(Gelman &amp; Hill, 2006)</w:t>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t xml:space="preserve">. </w:t>
      </w:r>
      <w:r w:rsidR="00926B31">
        <w:rPr>
          <w:rFonts w:asciiTheme="majorHAnsi" w:hAnsiTheme="majorHAnsi" w:cstheme="majorHAnsi"/>
          <w:sz w:val="22"/>
          <w:szCs w:val="22"/>
        </w:rPr>
        <w:t xml:space="preserve">Moran’s I </w:t>
      </w:r>
      <w:proofErr w:type="gramStart"/>
      <w:r w:rsidR="00926B31">
        <w:rPr>
          <w:rFonts w:asciiTheme="majorHAnsi" w:hAnsiTheme="majorHAnsi" w:cstheme="majorHAnsi"/>
          <w:sz w:val="22"/>
          <w:szCs w:val="22"/>
        </w:rPr>
        <w:t>results</w:t>
      </w:r>
      <w:proofErr w:type="gramEnd"/>
      <w:r w:rsidR="00926B31">
        <w:rPr>
          <w:rFonts w:asciiTheme="majorHAnsi" w:hAnsiTheme="majorHAnsi" w:cstheme="majorHAnsi"/>
          <w:sz w:val="22"/>
          <w:szCs w:val="22"/>
        </w:rPr>
        <w:t xml:space="preserve"> were always nonsignificant (that is, we did not detect significant spatial autocorrelation in any models), so we report results of </w:t>
      </w:r>
      <w:r w:rsidR="00866F25">
        <w:rPr>
          <w:rFonts w:asciiTheme="majorHAnsi" w:hAnsiTheme="majorHAnsi" w:cstheme="majorHAnsi"/>
          <w:sz w:val="22"/>
          <w:szCs w:val="22"/>
        </w:rPr>
        <w:t xml:space="preserve">the </w:t>
      </w:r>
      <w:r w:rsidR="00926B31">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67E532D0"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For models of spatial variability responses</w:t>
      </w:r>
      <w:r w:rsidR="00866F25">
        <w:rPr>
          <w:rFonts w:asciiTheme="majorHAnsi" w:hAnsiTheme="majorHAnsi" w:cstheme="majorHAnsi"/>
          <w:sz w:val="22"/>
          <w:szCs w:val="22"/>
        </w:rPr>
        <w:t>,</w:t>
      </w:r>
      <w:r>
        <w:rPr>
          <w:rFonts w:asciiTheme="majorHAnsi" w:hAnsiTheme="majorHAnsi" w:cstheme="majorHAnsi"/>
          <w:sz w:val="22"/>
          <w:szCs w:val="22"/>
        </w:rPr>
        <w:t xml:space="preserve"> 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w:t>
      </w:r>
      <w:r w:rsidR="00FF017C" w:rsidRPr="00866F25">
        <w:rPr>
          <w:rFonts w:asciiTheme="majorHAnsi" w:hAnsiTheme="majorHAnsi" w:cstheme="majorHAnsi"/>
          <w:sz w:val="22"/>
          <w:szCs w:val="22"/>
        </w:rPr>
        <w:t>the 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noProof/>
          <w:sz w:val="22"/>
          <w:szCs w:val="22"/>
        </w:rPr>
        <w:t>(Muggeo, 2008)</w:t>
      </w:r>
      <w:r w:rsidR="00FF017C">
        <w:rPr>
          <w:rFonts w:asciiTheme="majorHAnsi" w:hAnsiTheme="majorHAnsi" w:cstheme="majorHAnsi"/>
          <w:sz w:val="22"/>
          <w:szCs w:val="22"/>
        </w:rPr>
        <w:t xml:space="preserve">. </w:t>
      </w:r>
      <w:r>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case, we modelled spatial variability as a function of land use category and time, with two fixed break points specified at the onset of the first typhoon (00:00, 29 Sep 2018), and immediately following the </w:t>
      </w:r>
      <w:r>
        <w:rPr>
          <w:rFonts w:asciiTheme="majorHAnsi" w:hAnsiTheme="majorHAnsi" w:cstheme="majorHAnsi"/>
          <w:sz w:val="22"/>
          <w:szCs w:val="22"/>
        </w:rPr>
        <w:lastRenderedPageBreak/>
        <w:t>second typhoon (00:00, 6 Oct 2018)</w:t>
      </w:r>
      <w:r w:rsidR="00D02A0E">
        <w:rPr>
          <w:rFonts w:asciiTheme="majorHAnsi" w:hAnsiTheme="majorHAnsi" w:cstheme="majorHAnsi"/>
          <w:sz w:val="22"/>
          <w:szCs w:val="22"/>
        </w:rPr>
        <w:t>, allowing intercepts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but not slopes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w:t>
      </w:r>
      <w:proofErr w:type="gramStart"/>
      <w:r>
        <w:rPr>
          <w:rFonts w:asciiTheme="majorHAnsi" w:hAnsiTheme="majorHAnsi" w:cstheme="majorHAnsi"/>
          <w:sz w:val="22"/>
          <w:szCs w:val="22"/>
        </w:rPr>
        <w:t>break-point</w:t>
      </w:r>
      <w:proofErr w:type="gramEnd"/>
      <w:r>
        <w:rPr>
          <w:rFonts w:asciiTheme="majorHAnsi" w:hAnsiTheme="majorHAnsi" w:cstheme="majorHAnsi"/>
          <w:sz w:val="22"/>
          <w:szCs w:val="22"/>
        </w:rPr>
        <w:t xml:space="preserve">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534721B" w:rsidR="005D090F" w:rsidRPr="00C508B3" w:rsidRDefault="0034651E"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w:t>
      </w:r>
      <w:r>
        <w:rPr>
          <w:rFonts w:asciiTheme="majorHAnsi" w:hAnsiTheme="majorHAnsi" w:cstheme="majorHAnsi"/>
          <w:sz w:val="22"/>
          <w:szCs w:val="22"/>
        </w:rPr>
        <w:t>Rather, we focused our analyses on</w:t>
      </w:r>
      <w:r w:rsidRPr="00C508B3">
        <w:rPr>
          <w:rFonts w:asciiTheme="majorHAnsi" w:hAnsiTheme="majorHAnsi" w:cstheme="majorHAnsi"/>
          <w:sz w:val="22"/>
          <w:szCs w:val="22"/>
        </w:rPr>
        <w:t xml:space="preserve"> the temporal variability of bird detections for each species across the 30-day pre- and post-typhoon periods </w:t>
      </w:r>
      <w:r>
        <w:rPr>
          <w:rFonts w:asciiTheme="majorHAnsi" w:hAnsiTheme="majorHAnsi" w:cstheme="majorHAnsi"/>
          <w:sz w:val="22"/>
          <w:szCs w:val="22"/>
        </w:rPr>
        <w:t>and</w:t>
      </w:r>
      <w:r w:rsidRPr="00C508B3">
        <w:rPr>
          <w:rFonts w:asciiTheme="majorHAnsi" w:hAnsiTheme="majorHAnsi" w:cstheme="majorHAnsi"/>
          <w:sz w:val="22"/>
          <w:szCs w:val="22"/>
        </w:rPr>
        <w:t xml:space="preserve"> the spatial variability of detections per day across all sites, and across sites falling into each land use category (forested versus developed). Note that the forest specialist </w:t>
      </w:r>
      <w:r w:rsidRPr="00C508B3">
        <w:rPr>
          <w:rFonts w:asciiTheme="majorHAnsi" w:hAnsiTheme="majorHAnsi" w:cstheme="majorHAnsi"/>
          <w:i/>
          <w:iCs/>
          <w:sz w:val="22"/>
          <w:szCs w:val="22"/>
        </w:rPr>
        <w:t>Otus elegans</w:t>
      </w:r>
      <w:r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rPr>
        <w:t>(</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134B5DCE" w:rsidR="00926B31" w:rsidRPr="00213271" w:rsidRDefault="00926B31" w:rsidP="00E1562A">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w:t>
      </w:r>
      <w:commentRangeStart w:id="87"/>
      <w:r w:rsidRPr="00C508B3">
        <w:rPr>
          <w:rFonts w:asciiTheme="majorHAnsi" w:hAnsiTheme="majorHAnsi" w:cstheme="majorHAnsi"/>
          <w:sz w:val="22"/>
          <w:szCs w:val="22"/>
        </w:rPr>
        <w:t xml:space="preserve">variability </w:t>
      </w:r>
      <w:commentRangeEnd w:id="87"/>
      <w:r w:rsidR="00E1562A">
        <w:rPr>
          <w:rStyle w:val="CommentReference"/>
        </w:rPr>
        <w:commentReference w:id="87"/>
      </w:r>
      <w:ins w:id="88" w:author="Ian Donohue" w:date="2022-12-09T08:45:00Z">
        <w:del w:id="89" w:author="Samuel Ross" w:date="2022-12-10T12:03:00Z">
          <w:r w:rsidR="00E1562A" w:rsidDel="00BB47EC">
            <w:rPr>
              <w:rFonts w:asciiTheme="majorHAnsi" w:hAnsiTheme="majorHAnsi" w:cstheme="majorHAnsi"/>
              <w:sz w:val="22"/>
              <w:szCs w:val="22"/>
            </w:rPr>
            <w:delText>stabi</w:delText>
          </w:r>
        </w:del>
      </w:ins>
      <w:r w:rsidRPr="00C508B3">
        <w:rPr>
          <w:rFonts w:asciiTheme="majorHAnsi" w:hAnsiTheme="majorHAnsi" w:cstheme="majorHAnsi"/>
          <w:sz w:val="22"/>
          <w:szCs w:val="22"/>
        </w:rPr>
        <w:t xml:space="preserve">of daily detections. </w:t>
      </w:r>
      <w:r w:rsidR="004E1143">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C508B3">
        <w:rPr>
          <w:rFonts w:asciiTheme="majorHAnsi" w:hAnsiTheme="majorHAnsi" w:cstheme="majorHAnsi"/>
          <w:sz w:val="22"/>
          <w:szCs w:val="22"/>
        </w:rPr>
        <w:t xml:space="preserve">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w:t>
      </w:r>
      <w:r w:rsidR="0034651E">
        <w:rPr>
          <w:rFonts w:asciiTheme="majorHAnsi" w:hAnsiTheme="majorHAnsi" w:cstheme="majorHAnsi"/>
          <w:sz w:val="22"/>
          <w:szCs w:val="22"/>
        </w:rPr>
        <w:t>described previously</w:t>
      </w:r>
      <w:r w:rsidRPr="00C508B3">
        <w:rPr>
          <w:rFonts w:asciiTheme="majorHAnsi" w:hAnsiTheme="majorHAnsi" w:cstheme="majorHAnsi"/>
          <w:sz w:val="22"/>
          <w:szCs w:val="22"/>
        </w:rPr>
        <w:t>,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sidR="004E1143">
        <w:rPr>
          <w:rFonts w:asciiTheme="majorHAnsi" w:hAnsiTheme="majorHAnsi" w:cstheme="majorHAnsi"/>
          <w:sz w:val="22"/>
          <w:szCs w:val="22"/>
        </w:rPr>
        <w:t xml:space="preserve">To aid convergence, </w:t>
      </w:r>
      <w:r>
        <w:rPr>
          <w:rFonts w:asciiTheme="majorHAnsi" w:hAnsiTheme="majorHAnsi" w:cstheme="majorHAnsi"/>
          <w:sz w:val="22"/>
          <w:szCs w:val="22"/>
        </w:rPr>
        <w:t xml:space="preserve">we additionally </w:t>
      </w:r>
      <w:commentRangeStart w:id="90"/>
      <w:commentRangeStart w:id="91"/>
      <w:r>
        <w:rPr>
          <w:rFonts w:asciiTheme="majorHAnsi" w:hAnsiTheme="majorHAnsi" w:cstheme="majorHAnsi"/>
          <w:sz w:val="22"/>
          <w:szCs w:val="22"/>
        </w:rPr>
        <w:t xml:space="preserve">set weakly informative priors of </w:t>
      </w:r>
      <w:r w:rsidRPr="00293408">
        <w:rPr>
          <w:rFonts w:asciiTheme="majorHAnsi" w:hAnsiTheme="majorHAnsi" w:cstheme="majorHAnsi"/>
          <w:i/>
          <w:iCs/>
          <w:sz w:val="22"/>
          <w:szCs w:val="22"/>
        </w:rPr>
        <w:t>N</w:t>
      </w:r>
      <w:r>
        <w:rPr>
          <w:rFonts w:asciiTheme="majorHAnsi" w:hAnsiTheme="majorHAnsi" w:cstheme="majorHAnsi"/>
          <w:sz w:val="22"/>
          <w:szCs w:val="22"/>
        </w:rPr>
        <w:t>(0,2) for all predictor variables</w:t>
      </w:r>
      <w:commentRangeEnd w:id="90"/>
      <w:r w:rsidR="0034651E">
        <w:rPr>
          <w:rStyle w:val="CommentReference"/>
        </w:rPr>
        <w:commentReference w:id="90"/>
      </w:r>
      <w:commentRangeEnd w:id="91"/>
      <w:r w:rsidR="00CC7FB8">
        <w:rPr>
          <w:rStyle w:val="CommentReference"/>
        </w:rPr>
        <w:commentReference w:id="91"/>
      </w:r>
      <w:r w:rsidR="004E1143">
        <w:rPr>
          <w:rFonts w:asciiTheme="majorHAnsi" w:hAnsiTheme="majorHAnsi" w:cstheme="majorHAnsi"/>
          <w:sz w:val="22"/>
          <w:szCs w:val="22"/>
        </w:rPr>
        <w:t xml:space="preserve"> in both models, but otherwise opted </w:t>
      </w:r>
      <w:r w:rsidR="00697C6E">
        <w:rPr>
          <w:rFonts w:asciiTheme="majorHAnsi" w:hAnsiTheme="majorHAnsi" w:cstheme="majorHAnsi"/>
          <w:sz w:val="22"/>
          <w:szCs w:val="22"/>
        </w:rPr>
        <w:t>for</w:t>
      </w:r>
      <w:r w:rsidR="004E1143">
        <w:rPr>
          <w:rFonts w:asciiTheme="majorHAnsi" w:hAnsiTheme="majorHAnsi" w:cstheme="majorHAnsi"/>
          <w:sz w:val="22"/>
          <w:szCs w:val="22"/>
        </w:rPr>
        <w:t xml:space="preserve"> uninformative priors</w:t>
      </w:r>
      <w:r w:rsidRPr="00213271">
        <w:rPr>
          <w:rFonts w:asciiTheme="majorHAnsi" w:hAnsiTheme="majorHAnsi" w:cstheme="majorHAnsi"/>
          <w:sz w:val="22"/>
          <w:szCs w:val="22"/>
        </w:rPr>
        <w:t>. For spatial variability, we fit break-point models of a three-way interaction between species identity, land use, and typhoon effects, with two fixed break points delineating the typhoon period</w:t>
      </w:r>
      <w:ins w:id="92" w:author="Ian Donohue" w:date="2022-12-09T08:45:00Z">
        <w:r w:rsidR="00E1562A">
          <w:rPr>
            <w:rFonts w:asciiTheme="majorHAnsi" w:hAnsiTheme="majorHAnsi" w:cstheme="majorHAnsi"/>
            <w:sz w:val="22"/>
            <w:szCs w:val="22"/>
          </w:rPr>
          <w:t xml:space="preserve"> as described above</w:t>
        </w:r>
      </w:ins>
      <w:r w:rsidRPr="00213271">
        <w:rPr>
          <w:rFonts w:asciiTheme="majorHAnsi" w:hAnsiTheme="majorHAnsi" w:cstheme="majorHAnsi"/>
          <w:sz w:val="22"/>
          <w:szCs w:val="22"/>
        </w:rPr>
        <w:t xml:space="preserve">. We evaluated the suitability of fitting break-point models by 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commentRangeStart w:id="93"/>
      <w:r w:rsidRPr="00BA347A">
        <w:rPr>
          <w:rFonts w:asciiTheme="majorHAnsi" w:hAnsiTheme="majorHAnsi" w:cstheme="majorHAnsi"/>
          <w:b/>
          <w:bCs/>
        </w:rPr>
        <w:t>Results</w:t>
      </w:r>
      <w:commentRangeEnd w:id="93"/>
      <w:r w:rsidR="00D4165E">
        <w:rPr>
          <w:rStyle w:val="CommentReference"/>
        </w:rPr>
        <w:commentReference w:id="93"/>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t>Acoustic index results</w:t>
      </w:r>
    </w:p>
    <w:p w14:paraId="09990991" w14:textId="7E10C2F0" w:rsidR="0034651E" w:rsidRPr="00835B84" w:rsidRDefault="0034651E" w:rsidP="0034651E">
      <w:pPr>
        <w:spacing w:line="360" w:lineRule="auto"/>
        <w:ind w:firstLine="720"/>
        <w:rPr>
          <w:rFonts w:asciiTheme="majorHAnsi" w:hAnsiTheme="majorHAnsi" w:cstheme="majorHAnsi"/>
          <w:sz w:val="22"/>
          <w:szCs w:val="22"/>
        </w:rPr>
      </w:pPr>
      <w:r>
        <w:rPr>
          <w:rFonts w:asciiTheme="majorHAnsi" w:hAnsiTheme="majorHAnsi" w:cstheme="majorHAnsi"/>
          <w:sz w:val="22"/>
          <w:szCs w:val="22"/>
        </w:rPr>
        <w:lastRenderedPageBreak/>
        <w:t xml:space="preserve">We found that NDSI was </w:t>
      </w:r>
      <w:ins w:id="94" w:author="Ian Donohue" w:date="2022-12-09T08:45:00Z">
        <w:r w:rsidR="00844D4F">
          <w:rPr>
            <w:rFonts w:asciiTheme="majorHAnsi" w:hAnsiTheme="majorHAnsi" w:cstheme="majorHAnsi"/>
            <w:sz w:val="22"/>
            <w:szCs w:val="22"/>
          </w:rPr>
          <w:t>sig</w:t>
        </w:r>
      </w:ins>
      <w:ins w:id="95" w:author="Ian Donohue" w:date="2022-12-09T08:46:00Z">
        <w:r w:rsidR="00844D4F">
          <w:rPr>
            <w:rFonts w:asciiTheme="majorHAnsi" w:hAnsiTheme="majorHAnsi" w:cstheme="majorHAnsi"/>
            <w:sz w:val="22"/>
            <w:szCs w:val="22"/>
          </w:rPr>
          <w:t xml:space="preserve">nificantly </w:t>
        </w:r>
      </w:ins>
      <w:r>
        <w:rPr>
          <w:rFonts w:asciiTheme="majorHAnsi" w:hAnsiTheme="majorHAnsi" w:cstheme="majorHAnsi"/>
          <w:sz w:val="22"/>
          <w:szCs w:val="22"/>
        </w:rPr>
        <w:t xml:space="preserve">lower </w:t>
      </w:r>
      <w:ins w:id="96" w:author="Ian Donohue" w:date="2022-12-09T08:46:00Z">
        <w:r w:rsidR="00844D4F">
          <w:rPr>
            <w:rFonts w:asciiTheme="majorHAnsi" w:hAnsiTheme="majorHAnsi" w:cstheme="majorHAnsi"/>
            <w:sz w:val="22"/>
            <w:szCs w:val="22"/>
          </w:rPr>
          <w:t xml:space="preserve">at many sites </w:t>
        </w:r>
      </w:ins>
      <w:r>
        <w:rPr>
          <w:rFonts w:asciiTheme="majorHAnsi" w:hAnsiTheme="majorHAnsi" w:cstheme="majorHAnsi"/>
          <w:sz w:val="22"/>
          <w:szCs w:val="22"/>
        </w:rPr>
        <w:t>after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a</w:t>
      </w:r>
      <w:r>
        <w:rPr>
          <w:rFonts w:asciiTheme="majorHAnsi" w:hAnsiTheme="majorHAnsi" w:cstheme="majorHAnsi"/>
          <w:sz w:val="22"/>
          <w:szCs w:val="22"/>
        </w:rPr>
        <w:t xml:space="preserve">). This </w:t>
      </w:r>
      <w:ins w:id="97" w:author="Ian Donohue" w:date="2022-12-09T08:46:00Z">
        <w:r w:rsidR="00844D4F">
          <w:rPr>
            <w:rFonts w:asciiTheme="majorHAnsi" w:hAnsiTheme="majorHAnsi" w:cstheme="majorHAnsi"/>
            <w:sz w:val="22"/>
            <w:szCs w:val="22"/>
          </w:rPr>
          <w:t xml:space="preserve">overall </w:t>
        </w:r>
      </w:ins>
      <w:r>
        <w:rPr>
          <w:rFonts w:asciiTheme="majorHAnsi" w:hAnsiTheme="majorHAnsi" w:cstheme="majorHAnsi"/>
          <w:sz w:val="22"/>
          <w:szCs w:val="22"/>
        </w:rPr>
        <w:t>pattern seemed not to be driven by an underlying change in the biophony component of NDSI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b</w:t>
      </w:r>
      <w:r>
        <w:rPr>
          <w:rFonts w:asciiTheme="majorHAnsi" w:hAnsiTheme="majorHAnsi" w:cstheme="majorHAnsi"/>
          <w:sz w:val="22"/>
          <w:szCs w:val="22"/>
        </w:rPr>
        <w:t>), but rather by an increase in anthropophony following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c</w:t>
      </w:r>
      <w:r>
        <w:rPr>
          <w:rFonts w:asciiTheme="majorHAnsi" w:hAnsiTheme="majorHAnsi" w:cstheme="majorHAnsi"/>
          <w:sz w:val="22"/>
          <w:szCs w:val="22"/>
        </w:rPr>
        <w:t xml:space="preserve">). </w:t>
      </w:r>
      <w:del w:id="98" w:author="Ian Donohue" w:date="2022-12-09T08:46:00Z">
        <w:r w:rsidDel="00844D4F">
          <w:rPr>
            <w:rFonts w:asciiTheme="majorHAnsi" w:hAnsiTheme="majorHAnsi" w:cstheme="majorHAnsi"/>
            <w:sz w:val="22"/>
            <w:szCs w:val="22"/>
          </w:rPr>
          <w:delText>As with land use, t</w:delText>
        </w:r>
      </w:del>
      <w:ins w:id="99" w:author="Ian Donohue" w:date="2022-12-09T08:46:00Z">
        <w:r w:rsidR="00844D4F">
          <w:rPr>
            <w:rFonts w:asciiTheme="majorHAnsi" w:hAnsiTheme="majorHAnsi" w:cstheme="majorHAnsi"/>
            <w:sz w:val="22"/>
            <w:szCs w:val="22"/>
          </w:rPr>
          <w:t>T</w:t>
        </w:r>
      </w:ins>
      <w:r>
        <w:rPr>
          <w:rFonts w:asciiTheme="majorHAnsi" w:hAnsiTheme="majorHAnsi" w:cstheme="majorHAnsi"/>
          <w:sz w:val="22"/>
          <w:szCs w:val="22"/>
        </w:rPr>
        <w:t>here was</w:t>
      </w:r>
      <w:ins w:id="100" w:author="Ian Donohue" w:date="2022-12-09T08:46:00Z">
        <w:r w:rsidR="00844D4F">
          <w:rPr>
            <w:rFonts w:asciiTheme="majorHAnsi" w:hAnsiTheme="majorHAnsi" w:cstheme="majorHAnsi"/>
            <w:sz w:val="22"/>
            <w:szCs w:val="22"/>
          </w:rPr>
          <w:t xml:space="preserve">, </w:t>
        </w:r>
        <w:del w:id="101" w:author="Samuel Ross" w:date="2022-12-10T12:03:00Z">
          <w:r w:rsidR="00844D4F" w:rsidDel="00BB47EC">
            <w:rPr>
              <w:rFonts w:asciiTheme="majorHAnsi" w:hAnsiTheme="majorHAnsi" w:cstheme="majorHAnsi"/>
              <w:sz w:val="22"/>
              <w:szCs w:val="22"/>
            </w:rPr>
            <w:delText>howver</w:delText>
          </w:r>
        </w:del>
      </w:ins>
      <w:ins w:id="102" w:author="Samuel Ross" w:date="2022-12-10T12:03:00Z">
        <w:r w:rsidR="00BB47EC">
          <w:rPr>
            <w:rFonts w:asciiTheme="majorHAnsi" w:hAnsiTheme="majorHAnsi" w:cstheme="majorHAnsi"/>
            <w:sz w:val="22"/>
            <w:szCs w:val="22"/>
          </w:rPr>
          <w:t>however</w:t>
        </w:r>
      </w:ins>
      <w:ins w:id="103" w:author="Ian Donohue" w:date="2022-12-09T08:46:00Z">
        <w:r w:rsidR="00844D4F">
          <w:rPr>
            <w:rFonts w:asciiTheme="majorHAnsi" w:hAnsiTheme="majorHAnsi" w:cstheme="majorHAnsi"/>
            <w:sz w:val="22"/>
            <w:szCs w:val="22"/>
          </w:rPr>
          <w:t>,</w:t>
        </w:r>
      </w:ins>
      <w:r>
        <w:rPr>
          <w:rFonts w:asciiTheme="majorHAnsi" w:hAnsiTheme="majorHAnsi" w:cstheme="majorHAnsi"/>
          <w:sz w:val="22"/>
          <w:szCs w:val="22"/>
        </w:rPr>
        <w:t xml:space="preserve"> no </w:t>
      </w:r>
      <w:ins w:id="104" w:author="Ian Donohue" w:date="2022-12-09T08:46:00Z">
        <w:r w:rsidR="00844D4F">
          <w:rPr>
            <w:rFonts w:asciiTheme="majorHAnsi" w:hAnsiTheme="majorHAnsi" w:cstheme="majorHAnsi"/>
            <w:sz w:val="22"/>
            <w:szCs w:val="22"/>
          </w:rPr>
          <w:t xml:space="preserve">land use or </w:t>
        </w:r>
      </w:ins>
      <w:r>
        <w:rPr>
          <w:rFonts w:asciiTheme="majorHAnsi" w:hAnsiTheme="majorHAnsi" w:cstheme="majorHAnsi"/>
          <w:sz w:val="22"/>
          <w:szCs w:val="22"/>
        </w:rPr>
        <w:t xml:space="preserve">typhoon effect on </w:t>
      </w:r>
      <w:ins w:id="105" w:author="Ian Donohue" w:date="2022-12-09T08:46:00Z">
        <w:r w:rsidR="00844D4F">
          <w:rPr>
            <w:rFonts w:asciiTheme="majorHAnsi" w:hAnsiTheme="majorHAnsi" w:cstheme="majorHAnsi"/>
            <w:sz w:val="22"/>
            <w:szCs w:val="22"/>
          </w:rPr>
          <w:t xml:space="preserve">the </w:t>
        </w:r>
      </w:ins>
      <w:r>
        <w:rPr>
          <w:rFonts w:asciiTheme="majorHAnsi" w:hAnsiTheme="majorHAnsi" w:cstheme="majorHAnsi"/>
          <w:sz w:val="22"/>
          <w:szCs w:val="22"/>
        </w:rPr>
        <w:t xml:space="preserve">temporal variability, resistance, or </w:t>
      </w:r>
      <w:del w:id="106" w:author="Ian Donohue" w:date="2022-12-09T08:47:00Z">
        <w:r w:rsidDel="00844D4F">
          <w:rPr>
            <w:rFonts w:asciiTheme="majorHAnsi" w:hAnsiTheme="majorHAnsi" w:cstheme="majorHAnsi"/>
            <w:sz w:val="22"/>
            <w:szCs w:val="22"/>
          </w:rPr>
          <w:delText>resilience, for</w:delText>
        </w:r>
      </w:del>
      <w:ins w:id="107" w:author="Ian Donohue" w:date="2022-12-09T08:47:00Z">
        <w:r w:rsidR="00844D4F">
          <w:rPr>
            <w:rFonts w:asciiTheme="majorHAnsi" w:hAnsiTheme="majorHAnsi" w:cstheme="majorHAnsi"/>
            <w:sz w:val="22"/>
            <w:szCs w:val="22"/>
          </w:rPr>
          <w:t>recovery of</w:t>
        </w:r>
      </w:ins>
      <w:r>
        <w:rPr>
          <w:rFonts w:asciiTheme="majorHAnsi" w:hAnsiTheme="majorHAnsi" w:cstheme="majorHAnsi"/>
          <w:sz w:val="22"/>
          <w:szCs w:val="22"/>
        </w:rPr>
        <w:t xml:space="preserve"> NDSI,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Bio</w:t>
      </w:r>
      <w:proofErr w:type="spellEnd"/>
      <w:r>
        <w:rPr>
          <w:rFonts w:asciiTheme="majorHAnsi" w:hAnsiTheme="majorHAnsi" w:cstheme="majorHAnsi"/>
          <w:sz w:val="22"/>
          <w:szCs w:val="22"/>
        </w:rPr>
        <w:t xml:space="preserve">, or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Anthro</w:t>
      </w:r>
      <w:proofErr w:type="spellEnd"/>
      <w:del w:id="108" w:author="Ian Donohue" w:date="2022-12-09T08:47:00Z">
        <w:r w:rsidDel="00844D4F">
          <w:rPr>
            <w:rFonts w:asciiTheme="majorHAnsi" w:hAnsiTheme="majorHAnsi" w:cstheme="majorHAnsi"/>
            <w:sz w:val="22"/>
            <w:szCs w:val="22"/>
          </w:rPr>
          <w:delText xml:space="preserve"> (</w:delText>
        </w:r>
        <w:r w:rsidRPr="0021296A" w:rsidDel="00844D4F">
          <w:rPr>
            <w:rFonts w:asciiTheme="majorHAnsi" w:hAnsiTheme="majorHAnsi" w:cstheme="majorHAnsi"/>
            <w:sz w:val="22"/>
            <w:szCs w:val="22"/>
            <w:highlight w:val="yellow"/>
          </w:rPr>
          <w:delText>Table S</w:delText>
        </w:r>
        <w:r w:rsidDel="00844D4F">
          <w:rPr>
            <w:rFonts w:asciiTheme="majorHAnsi" w:hAnsiTheme="majorHAnsi" w:cstheme="majorHAnsi"/>
            <w:sz w:val="22"/>
            <w:szCs w:val="22"/>
            <w:highlight w:val="yellow"/>
          </w:rPr>
          <w:delText>3</w:delText>
        </w:r>
        <w:r w:rsidDel="00844D4F">
          <w:rPr>
            <w:rFonts w:asciiTheme="majorHAnsi" w:hAnsiTheme="majorHAnsi" w:cstheme="majorHAnsi"/>
            <w:sz w:val="22"/>
            <w:szCs w:val="22"/>
          </w:rPr>
          <w:delText>).</w:delText>
        </w:r>
        <w:r w:rsidRPr="00E47947" w:rsidDel="00844D4F">
          <w:rPr>
            <w:rFonts w:asciiTheme="majorHAnsi" w:hAnsiTheme="majorHAnsi" w:cstheme="majorHAnsi"/>
            <w:sz w:val="22"/>
            <w:szCs w:val="22"/>
          </w:rPr>
          <w:delText xml:space="preserve"> </w:delText>
        </w:r>
        <w:r w:rsidRPr="00835B84" w:rsidDel="00844D4F">
          <w:rPr>
            <w:rFonts w:asciiTheme="majorHAnsi" w:hAnsiTheme="majorHAnsi" w:cstheme="majorHAnsi"/>
            <w:sz w:val="22"/>
            <w:szCs w:val="22"/>
          </w:rPr>
          <w:delText>We found no single or interactive effect of land use on the mean state, temporal variability, resistance, or recovery of acoustic indices</w:delText>
        </w:r>
      </w:del>
      <w:r w:rsidRPr="00835B84">
        <w:rPr>
          <w:rFonts w:asciiTheme="majorHAnsi" w:hAnsiTheme="majorHAnsi" w:cstheme="majorHAnsi"/>
          <w:sz w:val="22"/>
          <w:szCs w:val="22"/>
        </w:rPr>
        <w:t xml:space="preserve">, </w:t>
      </w:r>
      <w:del w:id="109" w:author="Ian Donohue" w:date="2022-12-09T08:47:00Z">
        <w:r w:rsidRPr="00835B84" w:rsidDel="00844D4F">
          <w:rPr>
            <w:rFonts w:asciiTheme="majorHAnsi" w:hAnsiTheme="majorHAnsi" w:cstheme="majorHAnsi"/>
            <w:sz w:val="22"/>
            <w:szCs w:val="22"/>
          </w:rPr>
          <w:delText xml:space="preserve">though typhoons were related to </w:delText>
        </w:r>
      </w:del>
      <w:ins w:id="110" w:author="Ian Donohue" w:date="2022-12-09T08:47:00Z">
        <w:r w:rsidR="00844D4F">
          <w:rPr>
            <w:rFonts w:asciiTheme="majorHAnsi" w:hAnsiTheme="majorHAnsi" w:cstheme="majorHAnsi"/>
            <w:sz w:val="22"/>
            <w:szCs w:val="22"/>
          </w:rPr>
          <w:t xml:space="preserve">we found some </w:t>
        </w:r>
      </w:ins>
      <w:r w:rsidRPr="00835B84">
        <w:rPr>
          <w:rFonts w:asciiTheme="majorHAnsi" w:hAnsiTheme="majorHAnsi" w:cstheme="majorHAnsi"/>
          <w:sz w:val="22"/>
          <w:szCs w:val="22"/>
        </w:rPr>
        <w:t>differences in acoustic index values</w:t>
      </w:r>
      <w:r>
        <w:rPr>
          <w:rFonts w:asciiTheme="majorHAnsi" w:hAnsiTheme="majorHAnsi" w:cstheme="majorHAnsi"/>
          <w:sz w:val="22"/>
          <w:szCs w:val="22"/>
        </w:rPr>
        <w:t xml:space="preserve"> </w:t>
      </w:r>
      <w:ins w:id="111" w:author="Ian Donohue" w:date="2022-12-09T08:47:00Z">
        <w:r w:rsidR="00844D4F">
          <w:rPr>
            <w:rFonts w:asciiTheme="majorHAnsi" w:hAnsiTheme="majorHAnsi" w:cstheme="majorHAnsi"/>
            <w:sz w:val="22"/>
            <w:szCs w:val="22"/>
          </w:rPr>
          <w:t>following the typhoons</w:t>
        </w:r>
      </w:ins>
      <w:ins w:id="112" w:author="Ian Donohue" w:date="2022-12-09T08:48:00Z">
        <w:r w:rsidR="00844D4F">
          <w:rPr>
            <w:rFonts w:asciiTheme="majorHAnsi" w:hAnsiTheme="majorHAnsi" w:cstheme="majorHAnsi"/>
            <w:sz w:val="22"/>
            <w:szCs w:val="22"/>
          </w:rPr>
          <w:t xml:space="preserve"> </w:t>
        </w:r>
      </w:ins>
      <w:r>
        <w:rPr>
          <w:rFonts w:asciiTheme="majorHAnsi" w:hAnsiTheme="majorHAnsi" w:cstheme="majorHAnsi"/>
          <w:sz w:val="22"/>
          <w:szCs w:val="22"/>
        </w:rPr>
        <w:t>in some cases (</w:t>
      </w:r>
      <w:r w:rsidRPr="00994F32">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835B84">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Bio</w:t>
      </w:r>
      <w:proofErr w:type="spellEnd"/>
      <w:r w:rsidR="0039398F">
        <w:rPr>
          <w:rFonts w:asciiTheme="majorHAnsi" w:hAnsiTheme="majorHAnsi" w:cstheme="majorHAnsi"/>
          <w:sz w:val="20"/>
          <w:szCs w:val="20"/>
        </w:rPr>
        <w:t>] (b), and anthropophony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Anthro</w:t>
      </w:r>
      <w:proofErr w:type="spellEnd"/>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0DDE2148" w14:textId="1015C477" w:rsidR="0034651E" w:rsidRPr="00DF788D" w:rsidRDefault="0034651E" w:rsidP="0034651E">
      <w:pPr>
        <w:spacing w:line="360" w:lineRule="auto"/>
        <w:rPr>
          <w:rFonts w:asciiTheme="majorHAnsi" w:hAnsiTheme="majorHAnsi" w:cstheme="majorHAnsi"/>
          <w:sz w:val="22"/>
          <w:szCs w:val="22"/>
        </w:rPr>
      </w:pPr>
      <w:r w:rsidRPr="00DF788D">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DF788D">
        <w:rPr>
          <w:rFonts w:asciiTheme="majorHAnsi" w:hAnsiTheme="majorHAnsi" w:cstheme="majorHAnsi"/>
          <w:i/>
          <w:iCs/>
          <w:sz w:val="22"/>
          <w:szCs w:val="22"/>
        </w:rPr>
        <w:t>p</w:t>
      </w:r>
      <w:r w:rsidRPr="00DF788D">
        <w:rPr>
          <w:rFonts w:asciiTheme="majorHAnsi" w:hAnsiTheme="majorHAnsi" w:cstheme="majorHAnsi"/>
          <w:sz w:val="22"/>
          <w:szCs w:val="22"/>
        </w:rPr>
        <w:t xml:space="preserve"> &lt; 0.05). Following the typhoons, the spatial variability of NDSI increased </w:t>
      </w:r>
      <w:commentRangeStart w:id="113"/>
      <w:r w:rsidRPr="00DF788D">
        <w:rPr>
          <w:rFonts w:asciiTheme="majorHAnsi" w:hAnsiTheme="majorHAnsi" w:cstheme="majorHAnsi"/>
          <w:sz w:val="22"/>
          <w:szCs w:val="22"/>
        </w:rPr>
        <w:t>(</w:t>
      </w:r>
      <w:r w:rsidRPr="00DF788D">
        <w:rPr>
          <w:rFonts w:asciiTheme="majorHAnsi" w:hAnsiTheme="majorHAnsi" w:cstheme="majorHAnsi"/>
          <w:sz w:val="22"/>
          <w:szCs w:val="22"/>
          <w:highlight w:val="yellow"/>
        </w:rPr>
        <w:t>Fig. 3</w:t>
      </w:r>
      <w:commentRangeEnd w:id="113"/>
      <w:r w:rsidR="00FC718A">
        <w:rPr>
          <w:rStyle w:val="CommentReference"/>
        </w:rPr>
        <w:commentReference w:id="113"/>
      </w:r>
      <w:r w:rsidRPr="00DF788D">
        <w:rPr>
          <w:rFonts w:asciiTheme="majorHAnsi" w:hAnsiTheme="majorHAnsi" w:cstheme="majorHAnsi"/>
          <w:sz w:val="22"/>
          <w:szCs w:val="22"/>
        </w:rPr>
        <w:t>). This post-typhoon spatial divergence in NDSI was underlain by an increase in biophony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but not anthropophony (</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 xml:space="preserve">). </w:t>
      </w:r>
      <w:del w:id="114" w:author="Ian Donohue" w:date="2022-12-09T09:10:00Z">
        <w:r w:rsidRPr="00DF788D" w:rsidDel="00CB1333">
          <w:rPr>
            <w:rFonts w:asciiTheme="majorHAnsi" w:hAnsiTheme="majorHAnsi" w:cstheme="majorHAnsi"/>
            <w:sz w:val="22"/>
            <w:szCs w:val="22"/>
          </w:rPr>
          <w:delText>We found NDSI values were higher in</w:delText>
        </w:r>
      </w:del>
      <w:ins w:id="115" w:author="Ian Donohue" w:date="2022-12-09T09:10:00Z">
        <w:r w:rsidR="00CB1333">
          <w:rPr>
            <w:rFonts w:asciiTheme="majorHAnsi" w:hAnsiTheme="majorHAnsi" w:cstheme="majorHAnsi"/>
            <w:sz w:val="22"/>
            <w:szCs w:val="22"/>
          </w:rPr>
          <w:t>Further, spatial variability in biophony increased among</w:t>
        </w:r>
      </w:ins>
      <w:r w:rsidRPr="00DF788D">
        <w:rPr>
          <w:rFonts w:asciiTheme="majorHAnsi" w:hAnsiTheme="majorHAnsi" w:cstheme="majorHAnsi"/>
          <w:sz w:val="22"/>
          <w:szCs w:val="22"/>
        </w:rPr>
        <w:t xml:space="preserve"> forest</w:t>
      </w:r>
      <w:ins w:id="116" w:author="Ian Donohue" w:date="2022-12-09T09:10:00Z">
        <w:r w:rsidR="00CB1333">
          <w:rPr>
            <w:rFonts w:asciiTheme="majorHAnsi" w:hAnsiTheme="majorHAnsi" w:cstheme="majorHAnsi"/>
            <w:sz w:val="22"/>
            <w:szCs w:val="22"/>
          </w:rPr>
          <w:t>ed sites</w:t>
        </w:r>
      </w:ins>
      <w:r w:rsidRPr="00DF788D">
        <w:rPr>
          <w:rFonts w:asciiTheme="majorHAnsi" w:hAnsiTheme="majorHAnsi" w:cstheme="majorHAnsi"/>
          <w:sz w:val="22"/>
          <w:szCs w:val="22"/>
        </w:rPr>
        <w:t xml:space="preserve"> but not </w:t>
      </w:r>
      <w:ins w:id="117" w:author="Ian Donohue" w:date="2022-12-09T09:10:00Z">
        <w:r w:rsidR="00CB1333">
          <w:rPr>
            <w:rFonts w:asciiTheme="majorHAnsi" w:hAnsiTheme="majorHAnsi" w:cstheme="majorHAnsi"/>
            <w:sz w:val="22"/>
            <w:szCs w:val="22"/>
          </w:rPr>
          <w:t>amo</w:t>
        </w:r>
      </w:ins>
      <w:ins w:id="118" w:author="Ian Donohue" w:date="2022-12-09T09:11:00Z">
        <w:r w:rsidR="00CB1333">
          <w:rPr>
            <w:rFonts w:asciiTheme="majorHAnsi" w:hAnsiTheme="majorHAnsi" w:cstheme="majorHAnsi"/>
            <w:sz w:val="22"/>
            <w:szCs w:val="22"/>
          </w:rPr>
          <w:t>n</w:t>
        </w:r>
      </w:ins>
      <w:ins w:id="119" w:author="Ian Donohue" w:date="2022-12-09T09:10:00Z">
        <w:r w:rsidR="00CB1333">
          <w:rPr>
            <w:rFonts w:asciiTheme="majorHAnsi" w:hAnsiTheme="majorHAnsi" w:cstheme="majorHAnsi"/>
            <w:sz w:val="22"/>
            <w:szCs w:val="22"/>
          </w:rPr>
          <w:t xml:space="preserve">g </w:t>
        </w:r>
      </w:ins>
      <w:r w:rsidRPr="00DF788D">
        <w:rPr>
          <w:rFonts w:asciiTheme="majorHAnsi" w:hAnsiTheme="majorHAnsi" w:cstheme="majorHAnsi"/>
          <w:sz w:val="22"/>
          <w:szCs w:val="22"/>
        </w:rPr>
        <w:lastRenderedPageBreak/>
        <w:t xml:space="preserve">developed </w:t>
      </w:r>
      <w:del w:id="120" w:author="Ian Donohue" w:date="2022-12-09T09:11:00Z">
        <w:r w:rsidRPr="00DF788D" w:rsidDel="00CB1333">
          <w:rPr>
            <w:rFonts w:asciiTheme="majorHAnsi" w:hAnsiTheme="majorHAnsi" w:cstheme="majorHAnsi"/>
            <w:sz w:val="22"/>
            <w:szCs w:val="22"/>
          </w:rPr>
          <w:delText xml:space="preserve">sites </w:delText>
        </w:r>
      </w:del>
      <w:ins w:id="121" w:author="Ian Donohue" w:date="2022-12-09T09:11:00Z">
        <w:r w:rsidR="00CB1333">
          <w:rPr>
            <w:rFonts w:asciiTheme="majorHAnsi" w:hAnsiTheme="majorHAnsi" w:cstheme="majorHAnsi"/>
            <w:sz w:val="22"/>
            <w:szCs w:val="22"/>
          </w:rPr>
          <w:t>ones</w:t>
        </w:r>
        <w:r w:rsidR="00CB1333" w:rsidRPr="00DF788D">
          <w:rPr>
            <w:rFonts w:asciiTheme="majorHAnsi" w:hAnsiTheme="majorHAnsi" w:cstheme="majorHAnsi"/>
            <w:sz w:val="22"/>
            <w:szCs w:val="22"/>
          </w:rPr>
          <w:t xml:space="preserve"> </w:t>
        </w:r>
      </w:ins>
      <w:r w:rsidRPr="00DF788D">
        <w:rPr>
          <w:rFonts w:asciiTheme="majorHAnsi" w:hAnsiTheme="majorHAnsi" w:cstheme="majorHAnsi"/>
          <w:sz w:val="22"/>
          <w:szCs w:val="22"/>
        </w:rPr>
        <w:t>following the typhoons (</w:t>
      </w:r>
      <w:r w:rsidRPr="00DF788D">
        <w:rPr>
          <w:rFonts w:asciiTheme="majorHAnsi" w:hAnsiTheme="majorHAnsi" w:cstheme="majorHAnsi"/>
          <w:sz w:val="22"/>
          <w:szCs w:val="22"/>
          <w:highlight w:val="yellow"/>
        </w:rPr>
        <w:t>Fig. 4</w:t>
      </w:r>
      <w:r w:rsidRPr="00DF788D">
        <w:rPr>
          <w:rFonts w:asciiTheme="majorHAnsi" w:hAnsiTheme="majorHAnsi" w:cstheme="majorHAnsi"/>
          <w:sz w:val="22"/>
          <w:szCs w:val="22"/>
        </w:rPr>
        <w:t xml:space="preserve">). </w:t>
      </w:r>
      <w:del w:id="122" w:author="Ian Donohue" w:date="2022-12-09T09:11:00Z">
        <w:r w:rsidRPr="00DF788D" w:rsidDel="00CB1333">
          <w:rPr>
            <w:rFonts w:asciiTheme="majorHAnsi" w:hAnsiTheme="majorHAnsi" w:cstheme="majorHAnsi"/>
            <w:sz w:val="22"/>
            <w:szCs w:val="22"/>
          </w:rPr>
          <w:delText>This again appears to have been driven by biophony rather than anthropophony; NDSI</w:delText>
        </w:r>
        <w:r w:rsidRPr="00DF788D" w:rsidDel="00CB1333">
          <w:rPr>
            <w:rFonts w:asciiTheme="majorHAnsi" w:hAnsiTheme="majorHAnsi" w:cstheme="majorHAnsi"/>
            <w:sz w:val="22"/>
            <w:szCs w:val="22"/>
            <w:vertAlign w:val="subscript"/>
          </w:rPr>
          <w:delText>Bio</w:delText>
        </w:r>
        <w:r w:rsidRPr="00DF788D" w:rsidDel="00CB1333">
          <w:rPr>
            <w:rFonts w:asciiTheme="majorHAnsi" w:hAnsiTheme="majorHAnsi" w:cstheme="majorHAnsi"/>
            <w:sz w:val="22"/>
            <w:szCs w:val="22"/>
          </w:rPr>
          <w:delText xml:space="preserve"> increased following the typhoons only in the forest sites (</w:delText>
        </w:r>
        <w:r w:rsidRPr="00DF788D" w:rsidDel="00CB1333">
          <w:rPr>
            <w:rFonts w:asciiTheme="majorHAnsi" w:hAnsiTheme="majorHAnsi" w:cstheme="majorHAnsi"/>
            <w:sz w:val="22"/>
            <w:szCs w:val="22"/>
            <w:highlight w:val="yellow"/>
          </w:rPr>
          <w:delText>Fig. S5</w:delText>
        </w:r>
        <w:r w:rsidRPr="00DF788D" w:rsidDel="00CB1333">
          <w:rPr>
            <w:rFonts w:asciiTheme="majorHAnsi" w:hAnsiTheme="majorHAnsi" w:cstheme="majorHAnsi"/>
            <w:sz w:val="22"/>
            <w:szCs w:val="22"/>
          </w:rPr>
          <w:delText xml:space="preserve">), while </w:delText>
        </w:r>
      </w:del>
      <w:proofErr w:type="spellStart"/>
      <w:r w:rsidRPr="00DF788D">
        <w:rPr>
          <w:rFonts w:asciiTheme="majorHAnsi" w:hAnsiTheme="majorHAnsi" w:cstheme="majorHAnsi"/>
          <w:sz w:val="22"/>
          <w:szCs w:val="22"/>
        </w:rPr>
        <w:t>NDSI</w:t>
      </w:r>
      <w:r w:rsidRPr="00DF788D">
        <w:rPr>
          <w:rFonts w:asciiTheme="majorHAnsi" w:hAnsiTheme="majorHAnsi" w:cstheme="majorHAnsi"/>
          <w:sz w:val="22"/>
          <w:szCs w:val="22"/>
          <w:vertAlign w:val="subscript"/>
        </w:rPr>
        <w:t>Anthro</w:t>
      </w:r>
      <w:proofErr w:type="spellEnd"/>
      <w:r w:rsidRPr="00DF788D">
        <w:rPr>
          <w:rFonts w:asciiTheme="majorHAnsi" w:hAnsiTheme="majorHAnsi" w:cstheme="majorHAnsi"/>
          <w:sz w:val="22"/>
          <w:szCs w:val="22"/>
        </w:rPr>
        <w:t xml:space="preserve"> did not differ significantly </w:t>
      </w:r>
      <w:commentRangeStart w:id="123"/>
      <w:r w:rsidRPr="00DF788D">
        <w:rPr>
          <w:rFonts w:asciiTheme="majorHAnsi" w:hAnsiTheme="majorHAnsi" w:cstheme="majorHAnsi"/>
          <w:sz w:val="22"/>
          <w:szCs w:val="22"/>
        </w:rPr>
        <w:t xml:space="preserve">through time </w:t>
      </w:r>
      <w:commentRangeEnd w:id="123"/>
      <w:r w:rsidR="00CB1333">
        <w:rPr>
          <w:rStyle w:val="CommentReference"/>
        </w:rPr>
        <w:commentReference w:id="123"/>
      </w:r>
      <w:r w:rsidRPr="00DF788D">
        <w:rPr>
          <w:rFonts w:asciiTheme="majorHAnsi" w:hAnsiTheme="majorHAnsi" w:cstheme="majorHAnsi"/>
          <w:sz w:val="22"/>
          <w:szCs w:val="22"/>
        </w:rPr>
        <w:t>or between land use classes (</w:t>
      </w:r>
      <w:commentRangeStart w:id="124"/>
      <w:r w:rsidRPr="00DF788D">
        <w:rPr>
          <w:rFonts w:asciiTheme="majorHAnsi" w:hAnsiTheme="majorHAnsi" w:cstheme="majorHAnsi"/>
          <w:sz w:val="22"/>
          <w:szCs w:val="22"/>
          <w:highlight w:val="yellow"/>
        </w:rPr>
        <w:t>Fig. S6</w:t>
      </w:r>
      <w:commentRangeEnd w:id="124"/>
      <w:r w:rsidR="00CB1333">
        <w:rPr>
          <w:rStyle w:val="CommentReference"/>
        </w:rPr>
        <w:commentReference w:id="124"/>
      </w:r>
      <w:r w:rsidRPr="00DF788D">
        <w:rPr>
          <w:rFonts w:asciiTheme="majorHAnsi" w:hAnsiTheme="majorHAnsi" w:cstheme="majorHAnsi"/>
          <w:sz w:val="22"/>
          <w:szCs w:val="22"/>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4D1DB468" w14:textId="77777777" w:rsidR="0034651E" w:rsidRDefault="0034651E" w:rsidP="0034651E">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Figure 3</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Spatial variability of the Normalised Difference Soundscape Index [NDSI] through time</w:t>
      </w:r>
      <w:r>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11469AEC" w:rsidR="00190429" w:rsidRPr="00DF788D" w:rsidRDefault="00591B9F" w:rsidP="00591B9F">
      <w:pPr>
        <w:spacing w:line="360" w:lineRule="auto"/>
        <w:ind w:firstLine="720"/>
        <w:rPr>
          <w:rFonts w:asciiTheme="majorHAnsi" w:hAnsiTheme="majorHAnsi" w:cstheme="majorHAnsi"/>
          <w:sz w:val="22"/>
          <w:szCs w:val="22"/>
        </w:rPr>
      </w:pPr>
      <w:moveFromRangeStart w:id="125" w:author="Ian Donohue" w:date="2022-12-09T09:34:00Z" w:name="move121470911"/>
      <w:moveFrom w:id="126" w:author="Ian Donohue" w:date="2022-12-09T09:34:00Z">
        <w:r w:rsidRPr="00DF788D" w:rsidDel="007E00EE">
          <w:rPr>
            <w:rFonts w:asciiTheme="majorHAnsi" w:hAnsiTheme="majorHAnsi" w:cstheme="majorHAnsi"/>
            <w:sz w:val="22"/>
            <w:szCs w:val="22"/>
          </w:rPr>
          <w:t xml:space="preserve">We found no single or interactive effect of land use on the </w:t>
        </w:r>
        <w:r w:rsidR="00190429" w:rsidRPr="00DF788D" w:rsidDel="007E00EE">
          <w:rPr>
            <w:rFonts w:asciiTheme="majorHAnsi" w:hAnsiTheme="majorHAnsi" w:cstheme="majorHAnsi"/>
            <w:sz w:val="22"/>
            <w:szCs w:val="22"/>
          </w:rPr>
          <w:t>mean number of daily species detections or the temporal variability of daily detections (</w:t>
        </w:r>
        <w:r w:rsidR="00190429" w:rsidRPr="00DF788D" w:rsidDel="007E00EE">
          <w:rPr>
            <w:rFonts w:asciiTheme="majorHAnsi" w:hAnsiTheme="majorHAnsi" w:cstheme="majorHAnsi"/>
            <w:sz w:val="22"/>
            <w:szCs w:val="22"/>
            <w:highlight w:val="yellow"/>
          </w:rPr>
          <w:t>Table S</w:t>
        </w:r>
        <w:r w:rsidR="007B4D72" w:rsidRPr="00DF788D" w:rsidDel="007E00EE">
          <w:rPr>
            <w:rFonts w:asciiTheme="majorHAnsi" w:hAnsiTheme="majorHAnsi" w:cstheme="majorHAnsi"/>
            <w:sz w:val="22"/>
            <w:szCs w:val="22"/>
            <w:highlight w:val="yellow"/>
          </w:rPr>
          <w:t>3</w:t>
        </w:r>
        <w:r w:rsidR="00190429" w:rsidRPr="00DF788D" w:rsidDel="007E00EE">
          <w:rPr>
            <w:rFonts w:asciiTheme="majorHAnsi" w:hAnsiTheme="majorHAnsi" w:cstheme="majorHAnsi"/>
            <w:sz w:val="22"/>
            <w:szCs w:val="22"/>
          </w:rPr>
          <w:t xml:space="preserve">). </w:t>
        </w:r>
      </w:moveFrom>
      <w:moveFromRangeEnd w:id="125"/>
      <w:del w:id="127" w:author="Ian Donohue" w:date="2022-12-09T09:33:00Z">
        <w:r w:rsidR="00190429" w:rsidRPr="00DF788D" w:rsidDel="007E00EE">
          <w:rPr>
            <w:rFonts w:asciiTheme="majorHAnsi" w:hAnsiTheme="majorHAnsi" w:cstheme="majorHAnsi"/>
            <w:i/>
            <w:iCs/>
            <w:sz w:val="22"/>
            <w:szCs w:val="22"/>
          </w:rPr>
          <w:delText>Horornis diphone</w:delText>
        </w:r>
        <w:r w:rsidR="00190429" w:rsidRPr="00DF788D" w:rsidDel="007E00EE">
          <w:rPr>
            <w:rFonts w:asciiTheme="majorHAnsi" w:hAnsiTheme="majorHAnsi" w:cstheme="majorHAnsi"/>
            <w:sz w:val="22"/>
            <w:szCs w:val="22"/>
          </w:rPr>
          <w:delText xml:space="preserve"> was detected less often than </w:delText>
        </w:r>
        <w:r w:rsidR="00190429" w:rsidRPr="00DF788D" w:rsidDel="007E00EE">
          <w:rPr>
            <w:rFonts w:asciiTheme="majorHAnsi" w:hAnsiTheme="majorHAnsi" w:cstheme="majorHAnsi"/>
            <w:i/>
            <w:iCs/>
            <w:sz w:val="22"/>
            <w:szCs w:val="22"/>
          </w:rPr>
          <w:delText>Corvus macrorhynchos</w:delText>
        </w:r>
        <w:r w:rsidR="00190429" w:rsidRPr="00DF788D" w:rsidDel="007E00EE">
          <w:rPr>
            <w:rFonts w:asciiTheme="majorHAnsi" w:hAnsiTheme="majorHAnsi" w:cstheme="majorHAnsi"/>
            <w:sz w:val="22"/>
            <w:szCs w:val="22"/>
          </w:rPr>
          <w:delText xml:space="preserve"> (</w:delText>
        </w:r>
        <w:r w:rsidR="00190429" w:rsidRPr="00DF788D" w:rsidDel="007E00EE">
          <w:rPr>
            <w:rFonts w:asciiTheme="majorHAnsi" w:hAnsiTheme="majorHAnsi" w:cstheme="majorHAnsi"/>
            <w:sz w:val="22"/>
            <w:szCs w:val="22"/>
            <w:highlight w:val="yellow"/>
          </w:rPr>
          <w:delText>Fig. S</w:delText>
        </w:r>
        <w:r w:rsidR="007B4D72" w:rsidRPr="00DF788D" w:rsidDel="007E00EE">
          <w:rPr>
            <w:rFonts w:asciiTheme="majorHAnsi" w:hAnsiTheme="majorHAnsi" w:cstheme="majorHAnsi"/>
            <w:sz w:val="22"/>
            <w:szCs w:val="22"/>
            <w:highlight w:val="yellow"/>
          </w:rPr>
          <w:delText>7</w:delText>
        </w:r>
        <w:r w:rsidR="00190429" w:rsidRPr="00DF788D" w:rsidDel="007E00EE">
          <w:rPr>
            <w:rFonts w:asciiTheme="majorHAnsi" w:hAnsiTheme="majorHAnsi" w:cstheme="majorHAnsi"/>
            <w:sz w:val="22"/>
            <w:szCs w:val="22"/>
            <w:highlight w:val="yellow"/>
          </w:rPr>
          <w:delText>a</w:delText>
        </w:r>
        <w:r w:rsidR="00190429" w:rsidRPr="00DF788D" w:rsidDel="007E00EE">
          <w:rPr>
            <w:rFonts w:asciiTheme="majorHAnsi" w:hAnsiTheme="majorHAnsi" w:cstheme="majorHAnsi"/>
            <w:sz w:val="22"/>
            <w:szCs w:val="22"/>
          </w:rPr>
          <w:delText xml:space="preserve">), but there was no difference between </w:delText>
        </w:r>
        <w:r w:rsidR="00190429" w:rsidRPr="00DF788D" w:rsidDel="007E00EE">
          <w:rPr>
            <w:rFonts w:asciiTheme="majorHAnsi" w:hAnsiTheme="majorHAnsi" w:cstheme="majorHAnsi"/>
            <w:i/>
            <w:iCs/>
            <w:sz w:val="22"/>
            <w:szCs w:val="22"/>
          </w:rPr>
          <w:delText>Otus elegans</w:delText>
        </w:r>
        <w:r w:rsidR="00190429" w:rsidRPr="00DF788D" w:rsidDel="007E00EE">
          <w:rPr>
            <w:rFonts w:asciiTheme="majorHAnsi" w:hAnsiTheme="majorHAnsi" w:cstheme="majorHAnsi"/>
            <w:sz w:val="22"/>
            <w:szCs w:val="22"/>
          </w:rPr>
          <w:delText xml:space="preserve"> and </w:delText>
        </w:r>
        <w:r w:rsidR="00190429" w:rsidRPr="00DF788D" w:rsidDel="007E00EE">
          <w:rPr>
            <w:rFonts w:asciiTheme="majorHAnsi" w:hAnsiTheme="majorHAnsi" w:cstheme="majorHAnsi"/>
            <w:i/>
            <w:iCs/>
            <w:sz w:val="22"/>
            <w:szCs w:val="22"/>
          </w:rPr>
          <w:delText>C. macrorhynchos</w:delText>
        </w:r>
        <w:r w:rsidR="00190429" w:rsidRPr="00DF788D" w:rsidDel="007E00EE">
          <w:rPr>
            <w:rFonts w:asciiTheme="majorHAnsi" w:hAnsiTheme="majorHAnsi" w:cstheme="majorHAnsi"/>
            <w:sz w:val="22"/>
            <w:szCs w:val="22"/>
          </w:rPr>
          <w:delText xml:space="preserve"> (</w:delText>
        </w:r>
        <w:r w:rsidR="00190429" w:rsidRPr="00DF788D" w:rsidDel="007E00EE">
          <w:rPr>
            <w:rFonts w:asciiTheme="majorHAnsi" w:hAnsiTheme="majorHAnsi" w:cstheme="majorHAnsi"/>
            <w:sz w:val="22"/>
            <w:szCs w:val="22"/>
            <w:highlight w:val="yellow"/>
          </w:rPr>
          <w:delText>Fig. S</w:delText>
        </w:r>
        <w:r w:rsidR="007B4D72" w:rsidRPr="00DF788D" w:rsidDel="007E00EE">
          <w:rPr>
            <w:rFonts w:asciiTheme="majorHAnsi" w:hAnsiTheme="majorHAnsi" w:cstheme="majorHAnsi"/>
            <w:sz w:val="22"/>
            <w:szCs w:val="22"/>
            <w:highlight w:val="yellow"/>
          </w:rPr>
          <w:delText>7</w:delText>
        </w:r>
        <w:r w:rsidR="00190429" w:rsidRPr="00DF788D" w:rsidDel="007E00EE">
          <w:rPr>
            <w:rFonts w:asciiTheme="majorHAnsi" w:hAnsiTheme="majorHAnsi" w:cstheme="majorHAnsi"/>
            <w:sz w:val="22"/>
            <w:szCs w:val="22"/>
            <w:highlight w:val="yellow"/>
          </w:rPr>
          <w:delText>b; Table S</w:delText>
        </w:r>
        <w:r w:rsidR="007B4D72" w:rsidRPr="00DF788D" w:rsidDel="007E00EE">
          <w:rPr>
            <w:rFonts w:asciiTheme="majorHAnsi" w:hAnsiTheme="majorHAnsi" w:cstheme="majorHAnsi"/>
            <w:sz w:val="22"/>
            <w:szCs w:val="22"/>
            <w:highlight w:val="yellow"/>
          </w:rPr>
          <w:delText>3</w:delText>
        </w:r>
        <w:r w:rsidR="00190429" w:rsidRPr="00DF788D" w:rsidDel="007E00EE">
          <w:rPr>
            <w:rFonts w:asciiTheme="majorHAnsi" w:hAnsiTheme="majorHAnsi" w:cstheme="majorHAnsi"/>
            <w:sz w:val="22"/>
            <w:szCs w:val="22"/>
          </w:rPr>
          <w:delText xml:space="preserve">). </w:delText>
        </w:r>
      </w:del>
      <w:r w:rsidR="00190429" w:rsidRPr="00DF788D">
        <w:rPr>
          <w:rFonts w:asciiTheme="majorHAnsi" w:hAnsiTheme="majorHAnsi" w:cstheme="majorHAnsi"/>
          <w:sz w:val="22"/>
          <w:szCs w:val="22"/>
        </w:rPr>
        <w:t xml:space="preserve">Species identity </w:t>
      </w:r>
      <w:del w:id="128" w:author="Ian Donohue" w:date="2022-12-09T09:33:00Z">
        <w:r w:rsidR="00190429" w:rsidRPr="00DF788D" w:rsidDel="007E00EE">
          <w:rPr>
            <w:rFonts w:asciiTheme="majorHAnsi" w:hAnsiTheme="majorHAnsi" w:cstheme="majorHAnsi"/>
            <w:sz w:val="22"/>
            <w:szCs w:val="22"/>
          </w:rPr>
          <w:delText xml:space="preserve">also </w:delText>
        </w:r>
      </w:del>
      <w:r w:rsidR="00190429" w:rsidRPr="00DF788D">
        <w:rPr>
          <w:rFonts w:asciiTheme="majorHAnsi" w:hAnsiTheme="majorHAnsi" w:cstheme="majorHAnsi"/>
          <w:sz w:val="22"/>
          <w:szCs w:val="22"/>
        </w:rPr>
        <w:t>interacted with the typhoons, producing species-specific typhoon responses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ins w:id="129" w:author="Ian Donohue" w:date="2022-12-09T09:33:00Z">
        <w:r w:rsidR="007E00EE">
          <w:rPr>
            <w:rFonts w:asciiTheme="majorHAnsi" w:hAnsiTheme="majorHAnsi" w:cstheme="majorHAnsi"/>
            <w:sz w:val="22"/>
            <w:szCs w:val="22"/>
          </w:rPr>
          <w:t xml:space="preserve">Detections of </w:t>
        </w:r>
      </w:ins>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O. elegans</w:t>
      </w:r>
      <w:r w:rsidR="00190429" w:rsidRPr="00DF788D">
        <w:rPr>
          <w:rFonts w:asciiTheme="majorHAnsi" w:hAnsiTheme="majorHAnsi" w:cstheme="majorHAnsi"/>
          <w:sz w:val="22"/>
          <w:szCs w:val="22"/>
        </w:rPr>
        <w:t xml:space="preserve"> were similar</w:t>
      </w:r>
      <w:del w:id="130" w:author="Ian Donohue" w:date="2022-12-09T09:33:00Z">
        <w:r w:rsidR="00190429" w:rsidRPr="00DF788D" w:rsidDel="007E00EE">
          <w:rPr>
            <w:rFonts w:asciiTheme="majorHAnsi" w:hAnsiTheme="majorHAnsi" w:cstheme="majorHAnsi"/>
            <w:sz w:val="22"/>
            <w:szCs w:val="22"/>
          </w:rPr>
          <w:delText>ly</w:delText>
        </w:r>
      </w:del>
      <w:r w:rsidR="00190429" w:rsidRPr="00DF788D">
        <w:rPr>
          <w:rFonts w:asciiTheme="majorHAnsi" w:hAnsiTheme="majorHAnsi" w:cstheme="majorHAnsi"/>
          <w:sz w:val="22"/>
          <w:szCs w:val="22"/>
        </w:rPr>
        <w:t xml:space="preserve"> </w:t>
      </w:r>
      <w:del w:id="131" w:author="Ian Donohue" w:date="2022-12-09T09:33:00Z">
        <w:r w:rsidR="00190429" w:rsidRPr="00DF788D" w:rsidDel="007E00EE">
          <w:rPr>
            <w:rFonts w:asciiTheme="majorHAnsi" w:hAnsiTheme="majorHAnsi" w:cstheme="majorHAnsi"/>
            <w:sz w:val="22"/>
            <w:szCs w:val="22"/>
          </w:rPr>
          <w:delText xml:space="preserve">detected </w:delText>
        </w:r>
      </w:del>
      <w:r w:rsidR="00190429" w:rsidRPr="00DF788D">
        <w:rPr>
          <w:rFonts w:asciiTheme="majorHAnsi" w:hAnsiTheme="majorHAnsi" w:cstheme="majorHAnsi"/>
          <w:sz w:val="22"/>
          <w:szCs w:val="22"/>
        </w:rPr>
        <w:t>preceding and following the typhoons (</w:t>
      </w:r>
      <w:r w:rsidR="00190429"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 xml:space="preserve">a and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c</w:t>
      </w:r>
      <w:r w:rsidR="00190429" w:rsidRPr="00DF788D">
        <w:rPr>
          <w:rFonts w:asciiTheme="majorHAnsi" w:hAnsiTheme="majorHAnsi" w:cstheme="majorHAnsi"/>
          <w:sz w:val="22"/>
          <w:szCs w:val="22"/>
        </w:rPr>
        <w:t>), wh</w:t>
      </w:r>
      <w:del w:id="132" w:author="Ian Donohue" w:date="2022-12-09T09:34:00Z">
        <w:r w:rsidR="00190429" w:rsidRPr="00DF788D" w:rsidDel="007E00EE">
          <w:rPr>
            <w:rFonts w:asciiTheme="majorHAnsi" w:hAnsiTheme="majorHAnsi" w:cstheme="majorHAnsi"/>
            <w:sz w:val="22"/>
            <w:szCs w:val="22"/>
          </w:rPr>
          <w:delText>il</w:delText>
        </w:r>
      </w:del>
      <w:r w:rsidR="00190429" w:rsidRPr="00DF788D">
        <w:rPr>
          <w:rFonts w:asciiTheme="majorHAnsi" w:hAnsiTheme="majorHAnsi" w:cstheme="majorHAnsi"/>
          <w:sz w:val="22"/>
          <w:szCs w:val="22"/>
        </w:rPr>
        <w:t>e</w:t>
      </w:r>
      <w:ins w:id="133" w:author="Ian Donohue" w:date="2022-12-09T09:34:00Z">
        <w:r w:rsidR="007E00EE">
          <w:rPr>
            <w:rFonts w:asciiTheme="majorHAnsi" w:hAnsiTheme="majorHAnsi" w:cstheme="majorHAnsi"/>
            <w:sz w:val="22"/>
            <w:szCs w:val="22"/>
          </w:rPr>
          <w:t>reas</w:t>
        </w:r>
      </w:ins>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H. diphone</w:t>
      </w:r>
      <w:r w:rsidR="00190429" w:rsidRPr="00DF788D">
        <w:rPr>
          <w:rFonts w:asciiTheme="majorHAnsi" w:hAnsiTheme="majorHAnsi" w:cstheme="majorHAnsi"/>
          <w:sz w:val="22"/>
          <w:szCs w:val="22"/>
        </w:rPr>
        <w:t xml:space="preserve"> </w:t>
      </w:r>
      <w:r w:rsidR="00EE6A1C" w:rsidRPr="00DF788D">
        <w:rPr>
          <w:rFonts w:asciiTheme="majorHAnsi" w:hAnsiTheme="majorHAnsi" w:cstheme="majorHAnsi"/>
          <w:sz w:val="22"/>
          <w:szCs w:val="22"/>
        </w:rPr>
        <w:t>was detected less often after the typhoons (</w:t>
      </w:r>
      <w:r w:rsidR="00EE6A1C"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EE6A1C" w:rsidRPr="00DF788D">
        <w:rPr>
          <w:rFonts w:asciiTheme="majorHAnsi" w:hAnsiTheme="majorHAnsi" w:cstheme="majorHAnsi"/>
          <w:sz w:val="22"/>
          <w:szCs w:val="22"/>
          <w:highlight w:val="yellow"/>
        </w:rPr>
        <w:t>b</w:t>
      </w:r>
      <w:r w:rsidR="00EE6A1C" w:rsidRPr="00DF788D">
        <w:rPr>
          <w:rFonts w:asciiTheme="majorHAnsi" w:hAnsiTheme="majorHAnsi" w:cstheme="majorHAnsi"/>
          <w:sz w:val="22"/>
          <w:szCs w:val="22"/>
        </w:rPr>
        <w:t xml:space="preserve">). </w:t>
      </w:r>
      <w:r w:rsidR="0039237A" w:rsidRPr="00DF788D">
        <w:rPr>
          <w:rFonts w:asciiTheme="majorHAnsi" w:hAnsiTheme="majorHAnsi" w:cstheme="majorHAnsi"/>
          <w:sz w:val="22"/>
          <w:szCs w:val="22"/>
        </w:rPr>
        <w:t>We also found that</w:t>
      </w:r>
      <w:ins w:id="134" w:author="Ian Donohue" w:date="2022-12-09T09:34:00Z">
        <w:r w:rsidR="007E00EE">
          <w:rPr>
            <w:rFonts w:asciiTheme="majorHAnsi" w:hAnsiTheme="majorHAnsi" w:cstheme="majorHAnsi"/>
            <w:sz w:val="22"/>
            <w:szCs w:val="22"/>
          </w:rPr>
          <w:t>,</w:t>
        </w:r>
      </w:ins>
      <w:r w:rsidR="0039237A" w:rsidRPr="00DF788D">
        <w:rPr>
          <w:rFonts w:asciiTheme="majorHAnsi" w:hAnsiTheme="majorHAnsi" w:cstheme="majorHAnsi"/>
          <w:sz w:val="22"/>
          <w:szCs w:val="22"/>
        </w:rPr>
        <w:t xml:space="preserve"> following the typhoons, species detections were more temporally variable, regardless of the species considered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5</w:t>
      </w:r>
      <w:r w:rsidR="0039237A" w:rsidRPr="00DF788D">
        <w:rPr>
          <w:rFonts w:asciiTheme="majorHAnsi" w:hAnsiTheme="majorHAnsi" w:cstheme="majorHAnsi"/>
          <w:sz w:val="22"/>
          <w:szCs w:val="22"/>
          <w:highlight w:val="yellow"/>
        </w:rPr>
        <w:t>; Table S</w:t>
      </w:r>
      <w:r w:rsidR="007B4D72" w:rsidRPr="00DF788D">
        <w:rPr>
          <w:rFonts w:asciiTheme="majorHAnsi" w:hAnsiTheme="majorHAnsi" w:cstheme="majorHAnsi"/>
          <w:sz w:val="22"/>
          <w:szCs w:val="22"/>
          <w:highlight w:val="yellow"/>
        </w:rPr>
        <w:t>3</w:t>
      </w:r>
      <w:r w:rsidR="0039237A" w:rsidRPr="00DF788D">
        <w:rPr>
          <w:rFonts w:asciiTheme="majorHAnsi" w:hAnsiTheme="majorHAnsi" w:cstheme="majorHAnsi"/>
          <w:sz w:val="22"/>
          <w:szCs w:val="22"/>
        </w:rPr>
        <w:t>).</w:t>
      </w:r>
      <w:ins w:id="135" w:author="Ian Donohue" w:date="2022-12-09T09:34:00Z">
        <w:r w:rsidR="007E00EE" w:rsidRPr="007E00EE">
          <w:rPr>
            <w:rFonts w:asciiTheme="majorHAnsi" w:hAnsiTheme="majorHAnsi" w:cstheme="majorHAnsi"/>
            <w:sz w:val="22"/>
            <w:szCs w:val="22"/>
          </w:rPr>
          <w:t xml:space="preserve"> </w:t>
        </w:r>
      </w:ins>
      <w:moveToRangeStart w:id="136" w:author="Ian Donohue" w:date="2022-12-09T09:34:00Z" w:name="move121470911"/>
      <w:moveTo w:id="137" w:author="Ian Donohue" w:date="2022-12-09T09:34:00Z">
        <w:r w:rsidR="007E00EE" w:rsidRPr="00DF788D">
          <w:rPr>
            <w:rFonts w:asciiTheme="majorHAnsi" w:hAnsiTheme="majorHAnsi" w:cstheme="majorHAnsi"/>
            <w:sz w:val="22"/>
            <w:szCs w:val="22"/>
          </w:rPr>
          <w:t xml:space="preserve">We found no </w:t>
        </w:r>
        <w:del w:id="138" w:author="Ian Donohue" w:date="2022-12-09T09:35:00Z">
          <w:r w:rsidR="007E00EE" w:rsidRPr="00DF788D" w:rsidDel="007E00EE">
            <w:rPr>
              <w:rFonts w:asciiTheme="majorHAnsi" w:hAnsiTheme="majorHAnsi" w:cstheme="majorHAnsi"/>
              <w:sz w:val="22"/>
              <w:szCs w:val="22"/>
            </w:rPr>
            <w:delText xml:space="preserve">single or interactive </w:delText>
          </w:r>
        </w:del>
        <w:r w:rsidR="007E00EE" w:rsidRPr="00DF788D">
          <w:rPr>
            <w:rFonts w:asciiTheme="majorHAnsi" w:hAnsiTheme="majorHAnsi" w:cstheme="majorHAnsi"/>
            <w:sz w:val="22"/>
            <w:szCs w:val="22"/>
          </w:rPr>
          <w:t>effect of land use on the mean number of daily species detections or the temporal variability of daily detections (</w:t>
        </w:r>
        <w:r w:rsidR="007E00EE" w:rsidRPr="00DF788D">
          <w:rPr>
            <w:rFonts w:asciiTheme="majorHAnsi" w:hAnsiTheme="majorHAnsi" w:cstheme="majorHAnsi"/>
            <w:sz w:val="22"/>
            <w:szCs w:val="22"/>
            <w:highlight w:val="yellow"/>
          </w:rPr>
          <w:t>Table S3</w:t>
        </w:r>
        <w:r w:rsidR="007E00EE" w:rsidRPr="00DF788D">
          <w:rPr>
            <w:rFonts w:asciiTheme="majorHAnsi" w:hAnsiTheme="majorHAnsi" w:cstheme="majorHAnsi"/>
            <w:sz w:val="22"/>
            <w:szCs w:val="22"/>
          </w:rPr>
          <w:t>).</w:t>
        </w:r>
      </w:moveTo>
      <w:moveToRangeEnd w:id="136"/>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46502A3" w14:textId="5F99D756" w:rsidR="0010085E" w:rsidRDefault="00926B25" w:rsidP="0010085E">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Posterior distributions represent</w:t>
      </w:r>
      <w:ins w:id="139" w:author="Ian Donohue" w:date="2022-12-09T09:36:00Z">
        <w:r w:rsidR="0090065E">
          <w:rPr>
            <w:rFonts w:asciiTheme="majorHAnsi" w:hAnsiTheme="majorHAnsi" w:cstheme="majorHAnsi"/>
            <w:sz w:val="20"/>
            <w:szCs w:val="20"/>
          </w:rPr>
          <w:t>ing</w:t>
        </w:r>
      </w:ins>
      <w:r w:rsidR="00F171F8">
        <w:rPr>
          <w:rFonts w:asciiTheme="majorHAnsi" w:hAnsiTheme="majorHAnsi" w:cstheme="majorHAnsi"/>
          <w:sz w:val="20"/>
          <w:szCs w:val="20"/>
        </w:rPr>
        <w:t xml:space="preserve">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w:t>
      </w:r>
      <w:ins w:id="140" w:author="Ian Donohue" w:date="2022-12-09T09:36:00Z">
        <w:r w:rsidR="0090065E">
          <w:rPr>
            <w:rFonts w:asciiTheme="majorHAnsi" w:hAnsiTheme="majorHAnsi" w:cstheme="majorHAnsi"/>
            <w:sz w:val="20"/>
            <w:szCs w:val="20"/>
          </w:rPr>
          <w:t xml:space="preserve">our </w:t>
        </w:r>
      </w:ins>
      <w:r w:rsidR="00F171F8">
        <w:rPr>
          <w:rFonts w:asciiTheme="majorHAnsi" w:hAnsiTheme="majorHAnsi" w:cstheme="majorHAnsi"/>
          <w:sz w:val="20"/>
          <w:szCs w:val="20"/>
        </w:rPr>
        <w:t xml:space="preserve">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r w:rsidR="0010085E">
        <w:rPr>
          <w:rFonts w:asciiTheme="majorHAnsi" w:hAnsiTheme="majorHAnsi" w:cstheme="majorHAnsi"/>
          <w:sz w:val="20"/>
          <w:szCs w:val="20"/>
        </w:rPr>
        <w:t xml:space="preserve"> Inferred posterior draws (automatically computed as part of the Bayesian models) extrapolated to field sites where species were not present (</w:t>
      </w:r>
      <w:r w:rsidR="0010085E" w:rsidRPr="0010085E">
        <w:rPr>
          <w:rFonts w:asciiTheme="majorHAnsi" w:hAnsiTheme="majorHAnsi" w:cstheme="majorHAnsi"/>
          <w:sz w:val="20"/>
          <w:szCs w:val="20"/>
          <w:highlight w:val="yellow"/>
        </w:rPr>
        <w:t>Table S1</w:t>
      </w:r>
      <w:r w:rsidR="0010085E">
        <w:rPr>
          <w:rFonts w:asciiTheme="majorHAnsi" w:hAnsiTheme="majorHAnsi" w:cstheme="majorHAnsi"/>
          <w:sz w:val="20"/>
          <w:szCs w:val="20"/>
        </w:rPr>
        <w:t>) are shown as faded distributions</w:t>
      </w:r>
      <w:del w:id="141" w:author="Ian Donohue" w:date="2022-12-09T09:36:00Z">
        <w:r w:rsidR="0010085E" w:rsidDel="0090065E">
          <w:rPr>
            <w:rFonts w:asciiTheme="majorHAnsi" w:hAnsiTheme="majorHAnsi" w:cstheme="majorHAnsi"/>
            <w:sz w:val="20"/>
            <w:szCs w:val="20"/>
          </w:rPr>
          <w:delText xml:space="preserve"> (these extrapolations are not discussed herein)</w:delText>
        </w:r>
      </w:del>
      <w:r w:rsidR="0010085E">
        <w:rPr>
          <w:rFonts w:asciiTheme="majorHAnsi" w:hAnsiTheme="majorHAnsi" w:cstheme="majorHAnsi"/>
          <w:sz w:val="20"/>
          <w:szCs w:val="20"/>
        </w:rPr>
        <w:t>.</w:t>
      </w:r>
    </w:p>
    <w:p w14:paraId="6C14E928" w14:textId="2CE12569" w:rsidR="00F12AB4" w:rsidRDefault="003C7387" w:rsidP="0010085E">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7FE3B2F"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Pr>
          <w:rFonts w:asciiTheme="majorHAnsi" w:hAnsiTheme="majorHAnsi" w:cstheme="majorHAnsi"/>
          <w:sz w:val="20"/>
          <w:szCs w:val="20"/>
        </w:rPr>
        <w:t xml:space="preserve"> </w:t>
      </w:r>
      <w:commentRangeStart w:id="142"/>
      <w:r w:rsidR="004E1143">
        <w:rPr>
          <w:rFonts w:asciiTheme="majorHAnsi" w:hAnsiTheme="majorHAnsi" w:cstheme="majorHAnsi"/>
          <w:sz w:val="20"/>
          <w:szCs w:val="20"/>
        </w:rPr>
        <w:t xml:space="preserve">See </w:t>
      </w:r>
      <w:r w:rsidR="004E1143" w:rsidRPr="004E1143">
        <w:rPr>
          <w:rFonts w:asciiTheme="majorHAnsi" w:hAnsiTheme="majorHAnsi" w:cstheme="majorHAnsi"/>
          <w:sz w:val="20"/>
          <w:szCs w:val="20"/>
          <w:highlight w:val="yellow"/>
        </w:rPr>
        <w:t>Figure S8</w:t>
      </w:r>
      <w:r w:rsidR="004E1143">
        <w:rPr>
          <w:rFonts w:asciiTheme="majorHAnsi" w:hAnsiTheme="majorHAnsi" w:cstheme="majorHAnsi"/>
          <w:sz w:val="20"/>
          <w:szCs w:val="20"/>
        </w:rPr>
        <w:t xml:space="preserve"> for posterior draws of individual species</w:t>
      </w:r>
      <w:commentRangeEnd w:id="142"/>
      <w:r w:rsidR="004E1143">
        <w:rPr>
          <w:rStyle w:val="CommentReference"/>
        </w:rPr>
        <w:commentReference w:id="142"/>
      </w:r>
      <w:r w:rsidR="004E1143">
        <w:rPr>
          <w:rFonts w:asciiTheme="majorHAnsi" w:hAnsiTheme="majorHAnsi" w:cstheme="majorHAnsi"/>
          <w:sz w:val="20"/>
          <w:szCs w:val="20"/>
        </w:rPr>
        <w:t xml:space="preserve">. </w:t>
      </w:r>
    </w:p>
    <w:p w14:paraId="3783669C" w14:textId="1B352AEE" w:rsidR="00F12AB4" w:rsidRDefault="00F12AB4" w:rsidP="00F10BE4">
      <w:pPr>
        <w:spacing w:line="360" w:lineRule="auto"/>
        <w:rPr>
          <w:rFonts w:asciiTheme="majorHAnsi" w:hAnsiTheme="majorHAnsi" w:cstheme="majorHAnsi"/>
          <w:color w:val="FF0000"/>
          <w:sz w:val="22"/>
          <w:szCs w:val="22"/>
        </w:rPr>
      </w:pPr>
    </w:p>
    <w:p w14:paraId="480EABF9" w14:textId="55C4C4AA" w:rsidR="0039237A" w:rsidRPr="00DF788D" w:rsidRDefault="00DF788D" w:rsidP="00DF788D">
      <w:pPr>
        <w:spacing w:line="360" w:lineRule="auto"/>
        <w:ind w:firstLine="720"/>
        <w:rPr>
          <w:rFonts w:asciiTheme="majorHAnsi" w:hAnsiTheme="majorHAnsi" w:cstheme="majorHAnsi"/>
          <w:sz w:val="22"/>
          <w:szCs w:val="22"/>
        </w:rPr>
      </w:pPr>
      <w:commentRangeStart w:id="143"/>
      <w:r w:rsidRPr="00DF788D">
        <w:rPr>
          <w:rFonts w:asciiTheme="majorHAnsi" w:hAnsiTheme="majorHAnsi" w:cstheme="majorHAnsi"/>
          <w:sz w:val="22"/>
          <w:szCs w:val="22"/>
        </w:rPr>
        <w:t xml:space="preserve">When modelling the effects of typhoons, land use, and species identity on spatial variability of bird detections through time, break-point models </w:t>
      </w:r>
      <w:r w:rsidR="0039237A" w:rsidRPr="00DF788D">
        <w:rPr>
          <w:rFonts w:asciiTheme="majorHAnsi" w:hAnsiTheme="majorHAnsi" w:cstheme="majorHAnsi"/>
          <w:sz w:val="22"/>
          <w:szCs w:val="22"/>
        </w:rPr>
        <w:t xml:space="preserve">were </w:t>
      </w:r>
      <w:r w:rsidR="00E245FD" w:rsidRPr="00DF788D">
        <w:rPr>
          <w:rFonts w:asciiTheme="majorHAnsi" w:hAnsiTheme="majorHAnsi" w:cstheme="majorHAnsi"/>
          <w:sz w:val="22"/>
          <w:szCs w:val="22"/>
        </w:rPr>
        <w:t xml:space="preserve">not selected based on Likelihood Ratio tests </w:t>
      </w:r>
      <w:commentRangeEnd w:id="143"/>
      <w:r>
        <w:rPr>
          <w:rStyle w:val="CommentReference"/>
        </w:rPr>
        <w:commentReference w:id="143"/>
      </w:r>
      <w:r w:rsidR="00E245FD" w:rsidRPr="00DF788D">
        <w:rPr>
          <w:rFonts w:asciiTheme="majorHAnsi" w:hAnsiTheme="majorHAnsi" w:cstheme="majorHAnsi"/>
          <w:sz w:val="22"/>
          <w:szCs w:val="22"/>
        </w:rPr>
        <w:t>(</w:t>
      </w:r>
      <w:r w:rsidR="00124049" w:rsidRPr="00DF788D">
        <w:rPr>
          <w:rFonts w:asciiTheme="majorHAnsi" w:hAnsiTheme="majorHAnsi" w:cstheme="majorHAnsi"/>
          <w:sz w:val="22"/>
          <w:szCs w:val="22"/>
        </w:rPr>
        <w:t xml:space="preserve">Spatial variability across all sites: </w:t>
      </w:r>
      <w:r w:rsidR="00E245FD" w:rsidRPr="00DF788D">
        <w:rPr>
          <w:rFonts w:asciiTheme="majorHAnsi" w:hAnsiTheme="majorHAnsi" w:cstheme="majorHAnsi"/>
          <w:sz w:val="22"/>
          <w:szCs w:val="22"/>
        </w:rPr>
        <w:t>L</w:t>
      </w:r>
      <w:r w:rsidR="00124049" w:rsidRPr="00DF788D">
        <w:rPr>
          <w:rFonts w:asciiTheme="majorHAnsi" w:hAnsiTheme="majorHAnsi" w:cstheme="majorHAnsi"/>
          <w:sz w:val="22"/>
          <w:szCs w:val="22"/>
        </w:rPr>
        <w:t>.Ratio</w:t>
      </w:r>
      <w:r w:rsidR="00124049" w:rsidRPr="00DF788D">
        <w:rPr>
          <w:rFonts w:asciiTheme="majorHAnsi" w:hAnsiTheme="majorHAnsi" w:cstheme="majorHAnsi"/>
          <w:sz w:val="22"/>
          <w:szCs w:val="22"/>
          <w:vertAlign w:val="subscript"/>
        </w:rPr>
        <w:t>13,7</w:t>
      </w:r>
      <w:r w:rsidR="00124049" w:rsidRPr="00DF788D">
        <w:rPr>
          <w:rFonts w:asciiTheme="majorHAnsi" w:hAnsiTheme="majorHAnsi" w:cstheme="majorHAnsi"/>
          <w:sz w:val="22"/>
          <w:szCs w:val="22"/>
        </w:rPr>
        <w:t xml:space="preserve"> = 6.98,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0.32; within land use categories: L.Ratio</w:t>
      </w:r>
      <w:r w:rsidR="00124049" w:rsidRPr="00DF788D">
        <w:rPr>
          <w:rFonts w:asciiTheme="majorHAnsi" w:hAnsiTheme="majorHAnsi" w:cstheme="majorHAnsi"/>
          <w:sz w:val="22"/>
          <w:szCs w:val="22"/>
          <w:vertAlign w:val="subscript"/>
        </w:rPr>
        <w:t>20,10</w:t>
      </w:r>
      <w:r w:rsidR="00124049" w:rsidRPr="00DF788D">
        <w:rPr>
          <w:rFonts w:asciiTheme="majorHAnsi" w:hAnsiTheme="majorHAnsi" w:cstheme="majorHAnsi"/>
          <w:sz w:val="22"/>
          <w:szCs w:val="22"/>
        </w:rPr>
        <w:t xml:space="preserve"> = 16.2,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0.093</w:t>
      </w:r>
      <w:r w:rsidR="00E245FD" w:rsidRPr="00DF788D">
        <w:rPr>
          <w:rFonts w:asciiTheme="majorHAnsi" w:hAnsiTheme="majorHAnsi" w:cstheme="majorHAnsi"/>
          <w:sz w:val="22"/>
          <w:szCs w:val="22"/>
        </w:rPr>
        <w:t>)</w:t>
      </w:r>
      <w:r w:rsidR="0039237A" w:rsidRPr="00DF788D">
        <w:rPr>
          <w:rFonts w:asciiTheme="majorHAnsi" w:hAnsiTheme="majorHAnsi" w:cstheme="majorHAnsi"/>
          <w:sz w:val="22"/>
          <w:szCs w:val="22"/>
        </w:rPr>
        <w:t>.</w:t>
      </w:r>
      <w:del w:id="144" w:author="Ian Donohue" w:date="2022-12-09T09:37:00Z">
        <w:r w:rsidR="0039237A" w:rsidRPr="00DF788D" w:rsidDel="0090065E">
          <w:rPr>
            <w:rFonts w:asciiTheme="majorHAnsi" w:hAnsiTheme="majorHAnsi" w:cstheme="majorHAnsi"/>
            <w:sz w:val="22"/>
            <w:szCs w:val="22"/>
          </w:rPr>
          <w:delText xml:space="preserve"> </w:delText>
        </w:r>
        <w:r w:rsidR="00124049" w:rsidRPr="00DF788D" w:rsidDel="0090065E">
          <w:rPr>
            <w:rFonts w:asciiTheme="majorHAnsi" w:hAnsiTheme="majorHAnsi" w:cstheme="majorHAnsi"/>
            <w:sz w:val="22"/>
            <w:szCs w:val="22"/>
          </w:rPr>
          <w:delText>Accordingly</w:delText>
        </w:r>
        <w:r w:rsidR="0039237A" w:rsidRPr="00DF788D" w:rsidDel="0090065E">
          <w:rPr>
            <w:rFonts w:asciiTheme="majorHAnsi" w:hAnsiTheme="majorHAnsi" w:cstheme="majorHAnsi"/>
            <w:sz w:val="22"/>
            <w:szCs w:val="22"/>
          </w:rPr>
          <w:delText>,</w:delText>
        </w:r>
      </w:del>
      <w:r w:rsidR="0039237A" w:rsidRPr="00DF788D">
        <w:rPr>
          <w:rFonts w:asciiTheme="majorHAnsi" w:hAnsiTheme="majorHAnsi" w:cstheme="majorHAnsi"/>
          <w:sz w:val="22"/>
          <w:szCs w:val="22"/>
        </w:rPr>
        <w:t xml:space="preserve"> </w:t>
      </w:r>
      <w:ins w:id="145" w:author="Ian Donohue" w:date="2022-12-09T09:37:00Z">
        <w:r w:rsidR="0090065E">
          <w:rPr>
            <w:rFonts w:asciiTheme="majorHAnsi" w:hAnsiTheme="majorHAnsi" w:cstheme="majorHAnsi"/>
            <w:sz w:val="22"/>
            <w:szCs w:val="22"/>
          </w:rPr>
          <w:t>T</w:t>
        </w:r>
      </w:ins>
      <w:del w:id="146" w:author="Ian Donohue" w:date="2022-12-09T09:37:00Z">
        <w:r w:rsidR="00124049" w:rsidRPr="00DF788D" w:rsidDel="0090065E">
          <w:rPr>
            <w:rFonts w:asciiTheme="majorHAnsi" w:hAnsiTheme="majorHAnsi" w:cstheme="majorHAnsi"/>
            <w:sz w:val="22"/>
            <w:szCs w:val="22"/>
          </w:rPr>
          <w:delText>t</w:delText>
        </w:r>
      </w:del>
      <w:r w:rsidR="00124049" w:rsidRPr="00DF788D">
        <w:rPr>
          <w:rFonts w:asciiTheme="majorHAnsi" w:hAnsiTheme="majorHAnsi" w:cstheme="majorHAnsi"/>
          <w:sz w:val="22"/>
          <w:szCs w:val="22"/>
        </w:rPr>
        <w:t>here was</w:t>
      </w:r>
      <w:ins w:id="147" w:author="Ian Donohue" w:date="2022-12-09T09:37:00Z">
        <w:r w:rsidR="0090065E">
          <w:rPr>
            <w:rFonts w:asciiTheme="majorHAnsi" w:hAnsiTheme="majorHAnsi" w:cstheme="majorHAnsi"/>
            <w:sz w:val="22"/>
            <w:szCs w:val="22"/>
          </w:rPr>
          <w:t>, therefore,</w:t>
        </w:r>
      </w:ins>
      <w:r w:rsidR="0039237A" w:rsidRPr="00DF788D">
        <w:rPr>
          <w:rFonts w:asciiTheme="majorHAnsi" w:hAnsiTheme="majorHAnsi" w:cstheme="majorHAnsi"/>
          <w:sz w:val="22"/>
          <w:szCs w:val="22"/>
        </w:rPr>
        <w:t xml:space="preserve"> no significant post-typhoon change in spatial variability of species detections either overall or when broken down by land use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6</w:t>
      </w:r>
      <w:r w:rsidR="0039237A" w:rsidRPr="00DF788D">
        <w:rPr>
          <w:rFonts w:asciiTheme="majorHAnsi" w:hAnsiTheme="majorHAnsi" w:cstheme="majorHAnsi"/>
          <w:sz w:val="22"/>
          <w:szCs w:val="22"/>
        </w:rPr>
        <w:t xml:space="preserve">). </w:t>
      </w:r>
      <w:r>
        <w:rPr>
          <w:rFonts w:asciiTheme="majorHAnsi" w:hAnsiTheme="majorHAnsi" w:cstheme="majorHAnsi"/>
          <w:sz w:val="22"/>
          <w:szCs w:val="22"/>
        </w:rPr>
        <w:t xml:space="preserve">Before the typhoons, </w:t>
      </w:r>
      <w:r w:rsidRPr="00DF788D">
        <w:rPr>
          <w:rFonts w:asciiTheme="majorHAnsi" w:hAnsiTheme="majorHAnsi" w:cstheme="majorHAnsi"/>
          <w:i/>
          <w:iCs/>
          <w:sz w:val="22"/>
          <w:szCs w:val="22"/>
        </w:rPr>
        <w:t>Otus elegans</w:t>
      </w:r>
      <w:r>
        <w:rPr>
          <w:rFonts w:asciiTheme="majorHAnsi" w:hAnsiTheme="majorHAnsi" w:cstheme="majorHAnsi"/>
          <w:sz w:val="22"/>
          <w:szCs w:val="22"/>
        </w:rPr>
        <w:t xml:space="preserve"> had highest spatial variability in detections, and after the typhoons its spatial variability remained higher than that of </w:t>
      </w:r>
      <w:r w:rsidRPr="00DF788D">
        <w:rPr>
          <w:rFonts w:asciiTheme="majorHAnsi" w:hAnsiTheme="majorHAnsi" w:cstheme="majorHAnsi"/>
          <w:i/>
          <w:iCs/>
          <w:sz w:val="22"/>
          <w:szCs w:val="22"/>
        </w:rPr>
        <w:t>Corvus macrorhynchos</w:t>
      </w:r>
      <w:r>
        <w:rPr>
          <w:rFonts w:asciiTheme="majorHAnsi" w:hAnsiTheme="majorHAnsi" w:cstheme="majorHAnsi"/>
          <w:sz w:val="22"/>
          <w:szCs w:val="22"/>
        </w:rPr>
        <w:t xml:space="preserve">, but not of </w:t>
      </w:r>
      <w:r w:rsidRPr="00DF788D">
        <w:rPr>
          <w:rFonts w:asciiTheme="majorHAnsi" w:hAnsiTheme="majorHAnsi" w:cstheme="majorHAnsi"/>
          <w:i/>
          <w:iCs/>
          <w:sz w:val="22"/>
          <w:szCs w:val="22"/>
        </w:rPr>
        <w:t>Horornis diphone</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6a</w:t>
      </w:r>
      <w:r>
        <w:rPr>
          <w:rFonts w:asciiTheme="majorHAnsi" w:hAnsiTheme="majorHAnsi" w:cstheme="majorHAnsi"/>
          <w:sz w:val="22"/>
          <w:szCs w:val="22"/>
        </w:rPr>
        <w:t xml:space="preserve">). </w:t>
      </w:r>
      <w:r w:rsidR="00B8544C" w:rsidRPr="00DF788D">
        <w:rPr>
          <w:rFonts w:asciiTheme="majorHAnsi" w:hAnsiTheme="majorHAnsi" w:cstheme="majorHAnsi"/>
          <w:sz w:val="22"/>
          <w:szCs w:val="22"/>
        </w:rPr>
        <w:t>When</w:t>
      </w:r>
      <w:r>
        <w:rPr>
          <w:rFonts w:asciiTheme="majorHAnsi" w:hAnsiTheme="majorHAnsi" w:cstheme="majorHAnsi"/>
          <w:sz w:val="22"/>
          <w:szCs w:val="22"/>
        </w:rPr>
        <w:t xml:space="preserve"> further broken down by land use, species did not </w:t>
      </w:r>
      <w:del w:id="148" w:author="Ian Donohue" w:date="2022-12-09T09:37:00Z">
        <w:r w:rsidDel="0090065E">
          <w:rPr>
            <w:rFonts w:asciiTheme="majorHAnsi" w:hAnsiTheme="majorHAnsi" w:cstheme="majorHAnsi"/>
            <w:sz w:val="22"/>
            <w:szCs w:val="22"/>
          </w:rPr>
          <w:delText xml:space="preserve">differ </w:delText>
        </w:r>
      </w:del>
      <w:ins w:id="149" w:author="Ian Donohue" w:date="2022-12-09T09:37:00Z">
        <w:r w:rsidR="0090065E">
          <w:rPr>
            <w:rFonts w:asciiTheme="majorHAnsi" w:hAnsiTheme="majorHAnsi" w:cstheme="majorHAnsi"/>
            <w:sz w:val="22"/>
            <w:szCs w:val="22"/>
          </w:rPr>
          <w:t xml:space="preserve">vary </w:t>
        </w:r>
      </w:ins>
      <w:r>
        <w:rPr>
          <w:rFonts w:asciiTheme="majorHAnsi" w:hAnsiTheme="majorHAnsi" w:cstheme="majorHAnsi"/>
          <w:sz w:val="22"/>
          <w:szCs w:val="22"/>
        </w:rPr>
        <w:t xml:space="preserve">in their land use-specific spatial variability before the typhoons. However, after the typhoons, </w:t>
      </w:r>
      <w:r w:rsidRPr="00DF788D">
        <w:rPr>
          <w:rFonts w:asciiTheme="majorHAnsi" w:hAnsiTheme="majorHAnsi" w:cstheme="majorHAnsi"/>
          <w:i/>
          <w:iCs/>
          <w:sz w:val="22"/>
          <w:szCs w:val="22"/>
        </w:rPr>
        <w:t>O. elegans</w:t>
      </w:r>
      <w:r>
        <w:rPr>
          <w:rFonts w:asciiTheme="majorHAnsi" w:hAnsiTheme="majorHAnsi" w:cstheme="majorHAnsi"/>
          <w:sz w:val="22"/>
          <w:szCs w:val="22"/>
        </w:rPr>
        <w:t xml:space="preserve"> had higher spatial variability in detections among forested sites than did </w:t>
      </w:r>
      <w:r w:rsidRPr="00DF788D">
        <w:rPr>
          <w:rFonts w:asciiTheme="majorHAnsi" w:hAnsiTheme="majorHAnsi" w:cstheme="majorHAnsi"/>
          <w:i/>
          <w:iCs/>
          <w:sz w:val="22"/>
          <w:szCs w:val="22"/>
        </w:rPr>
        <w:t>C. macrorhynchos</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6b</w:t>
      </w:r>
      <w:r>
        <w:rPr>
          <w:rFonts w:asciiTheme="majorHAnsi" w:hAnsiTheme="majorHAnsi" w:cstheme="majorHAnsi"/>
          <w:sz w:val="22"/>
          <w:szCs w:val="22"/>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54D1B1F0" w:rsidR="00BD6339" w:rsidRPr="007B5838" w:rsidRDefault="00FD5E37"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A91369">
      <w:pPr>
        <w:spacing w:line="360" w:lineRule="auto"/>
        <w:rPr>
          <w:rFonts w:asciiTheme="majorHAnsi" w:hAnsiTheme="majorHAnsi" w:cstheme="majorHAnsi"/>
          <w:b/>
          <w:bCs/>
        </w:rPr>
      </w:pPr>
      <w:r w:rsidRPr="00515785">
        <w:rPr>
          <w:rFonts w:asciiTheme="majorHAnsi" w:hAnsiTheme="majorHAnsi" w:cstheme="majorHAnsi"/>
          <w:b/>
          <w:bCs/>
        </w:rPr>
        <w:t>Discussion</w:t>
      </w:r>
    </w:p>
    <w:p w14:paraId="5ABDB8F0" w14:textId="45569E4E" w:rsidR="00753F1C" w:rsidDel="0090065E" w:rsidRDefault="00934D83" w:rsidP="00D45C51">
      <w:pPr>
        <w:spacing w:line="360" w:lineRule="auto"/>
        <w:ind w:firstLine="720"/>
        <w:rPr>
          <w:del w:id="150" w:author="Ian Donohue" w:date="2022-12-09T09:40:00Z"/>
          <w:rFonts w:asciiTheme="majorHAnsi" w:hAnsiTheme="majorHAnsi" w:cstheme="majorHAnsi"/>
          <w:sz w:val="22"/>
          <w:szCs w:val="22"/>
        </w:rPr>
      </w:pPr>
      <w:r>
        <w:rPr>
          <w:rFonts w:asciiTheme="majorHAnsi" w:hAnsiTheme="majorHAnsi" w:cstheme="majorHAnsi"/>
          <w:sz w:val="22"/>
          <w:szCs w:val="22"/>
        </w:rPr>
        <w:t>This</w:t>
      </w:r>
      <w:r w:rsidR="00B5485B">
        <w:rPr>
          <w:rFonts w:asciiTheme="majorHAnsi" w:hAnsiTheme="majorHAnsi" w:cstheme="majorHAnsi"/>
          <w:sz w:val="22"/>
          <w:szCs w:val="22"/>
        </w:rPr>
        <w:t xml:space="preserve"> study </w:t>
      </w:r>
      <w:r w:rsidR="0078310F">
        <w:rPr>
          <w:rFonts w:asciiTheme="majorHAnsi" w:hAnsiTheme="majorHAnsi" w:cstheme="majorHAnsi"/>
          <w:sz w:val="22"/>
          <w:szCs w:val="22"/>
        </w:rPr>
        <w:t>leverages high resolution acoustic monitoring data from an island-wide sensor array to record ecological responses to extreme weather events in the form of two large typhoons.</w:t>
      </w:r>
      <w:r w:rsidR="00D459F1">
        <w:rPr>
          <w:rFonts w:asciiTheme="majorHAnsi" w:hAnsiTheme="majorHAnsi" w:cstheme="majorHAnsi"/>
          <w:sz w:val="22"/>
          <w:szCs w:val="22"/>
        </w:rPr>
        <w:t xml:space="preserve"> We found no land use effects on most dimensions of stability measured</w:t>
      </w:r>
      <w:ins w:id="151" w:author="Ian Donohue" w:date="2022-12-09T09:38:00Z">
        <w:r w:rsidR="0090065E">
          <w:rPr>
            <w:rFonts w:asciiTheme="majorHAnsi" w:hAnsiTheme="majorHAnsi" w:cstheme="majorHAnsi"/>
            <w:sz w:val="22"/>
            <w:szCs w:val="22"/>
          </w:rPr>
          <w:t>. However, we found</w:t>
        </w:r>
      </w:ins>
      <w:del w:id="152" w:author="Ian Donohue" w:date="2022-12-09T09:38:00Z">
        <w:r w:rsidR="00D459F1" w:rsidDel="0090065E">
          <w:rPr>
            <w:rFonts w:asciiTheme="majorHAnsi" w:hAnsiTheme="majorHAnsi" w:cstheme="majorHAnsi"/>
            <w:sz w:val="22"/>
            <w:szCs w:val="22"/>
          </w:rPr>
          <w:delText>,</w:delText>
        </w:r>
      </w:del>
      <w:r w:rsidR="00D459F1">
        <w:rPr>
          <w:rFonts w:asciiTheme="majorHAnsi" w:hAnsiTheme="majorHAnsi" w:cstheme="majorHAnsi"/>
          <w:sz w:val="22"/>
          <w:szCs w:val="22"/>
        </w:rPr>
        <w:t xml:space="preserve"> </w:t>
      </w:r>
      <w:del w:id="153" w:author="Ian Donohue" w:date="2022-12-09T09:38:00Z">
        <w:r w:rsidR="00D459F1" w:rsidDel="0090065E">
          <w:rPr>
            <w:rFonts w:asciiTheme="majorHAnsi" w:hAnsiTheme="majorHAnsi" w:cstheme="majorHAnsi"/>
            <w:sz w:val="22"/>
            <w:szCs w:val="22"/>
          </w:rPr>
          <w:delText xml:space="preserve">excepting spatial variability. Typhoons elicited divergent ecological responses among Okinawa’s forests, with </w:delText>
        </w:r>
      </w:del>
      <w:r w:rsidR="00D459F1">
        <w:rPr>
          <w:rFonts w:asciiTheme="majorHAnsi" w:hAnsiTheme="majorHAnsi" w:cstheme="majorHAnsi"/>
          <w:sz w:val="22"/>
          <w:szCs w:val="22"/>
        </w:rPr>
        <w:t>post-typhoon increases in the spatial variability of biophony (</w:t>
      </w:r>
      <w:proofErr w:type="spellStart"/>
      <w:r w:rsidR="00D459F1">
        <w:rPr>
          <w:rFonts w:asciiTheme="majorHAnsi" w:hAnsiTheme="majorHAnsi" w:cstheme="majorHAnsi"/>
          <w:sz w:val="22"/>
          <w:szCs w:val="22"/>
        </w:rPr>
        <w:t>NDSI</w:t>
      </w:r>
      <w:r w:rsidR="00D459F1" w:rsidRPr="00D459F1">
        <w:rPr>
          <w:rFonts w:asciiTheme="majorHAnsi" w:hAnsiTheme="majorHAnsi" w:cstheme="majorHAnsi"/>
          <w:sz w:val="22"/>
          <w:szCs w:val="22"/>
          <w:vertAlign w:val="subscript"/>
        </w:rPr>
        <w:t>Bio</w:t>
      </w:r>
      <w:proofErr w:type="spellEnd"/>
      <w:r w:rsidR="00D459F1">
        <w:rPr>
          <w:rFonts w:asciiTheme="majorHAnsi" w:hAnsiTheme="majorHAnsi" w:cstheme="majorHAnsi"/>
          <w:sz w:val="22"/>
          <w:szCs w:val="22"/>
        </w:rPr>
        <w:t>) and the Normalised Difference Soundscape Index (NDSI) among forested sites</w:t>
      </w:r>
      <w:ins w:id="154" w:author="Ian Donohue" w:date="2022-12-09T09:38:00Z">
        <w:r w:rsidR="0090065E">
          <w:rPr>
            <w:rFonts w:asciiTheme="majorHAnsi" w:hAnsiTheme="majorHAnsi" w:cstheme="majorHAnsi"/>
            <w:sz w:val="22"/>
            <w:szCs w:val="22"/>
          </w:rPr>
          <w:t>, indicating that the typhoons elicited divergent ecological responses among Okinawa’s forests</w:t>
        </w:r>
      </w:ins>
      <w:r w:rsidR="00D459F1">
        <w:rPr>
          <w:rFonts w:asciiTheme="majorHAnsi" w:hAnsiTheme="majorHAnsi" w:cstheme="majorHAnsi"/>
          <w:sz w:val="22"/>
          <w:szCs w:val="22"/>
        </w:rPr>
        <w:t xml:space="preserve">. </w:t>
      </w:r>
      <w:del w:id="155" w:author="Ian Donohue" w:date="2022-12-09T09:39:00Z">
        <w:r w:rsidR="00D459F1" w:rsidDel="0090065E">
          <w:rPr>
            <w:rFonts w:asciiTheme="majorHAnsi" w:hAnsiTheme="majorHAnsi" w:cstheme="majorHAnsi"/>
            <w:sz w:val="22"/>
            <w:szCs w:val="22"/>
          </w:rPr>
          <w:delText>However</w:delText>
        </w:r>
      </w:del>
      <w:ins w:id="156" w:author="Ian Donohue" w:date="2022-12-09T09:39:00Z">
        <w:r w:rsidR="0090065E">
          <w:rPr>
            <w:rFonts w:asciiTheme="majorHAnsi" w:hAnsiTheme="majorHAnsi" w:cstheme="majorHAnsi"/>
            <w:sz w:val="22"/>
            <w:szCs w:val="22"/>
          </w:rPr>
          <w:t>Moreover</w:t>
        </w:r>
      </w:ins>
      <w:r w:rsidR="00D459F1">
        <w:rPr>
          <w:rFonts w:asciiTheme="majorHAnsi" w:hAnsiTheme="majorHAnsi" w:cstheme="majorHAnsi"/>
          <w:sz w:val="22"/>
          <w:szCs w:val="22"/>
        </w:rPr>
        <w:t xml:space="preserve">, </w:t>
      </w:r>
      <w:del w:id="157" w:author="Ian Donohue" w:date="2022-12-09T09:39:00Z">
        <w:r w:rsidR="00D459F1" w:rsidDel="0090065E">
          <w:rPr>
            <w:rFonts w:asciiTheme="majorHAnsi" w:hAnsiTheme="majorHAnsi" w:cstheme="majorHAnsi"/>
            <w:sz w:val="22"/>
            <w:szCs w:val="22"/>
          </w:rPr>
          <w:delText xml:space="preserve">among Okinawa’s developed urban and agricultural sites, </w:delText>
        </w:r>
      </w:del>
      <w:r w:rsidR="00D459F1">
        <w:rPr>
          <w:rFonts w:asciiTheme="majorHAnsi" w:hAnsiTheme="majorHAnsi" w:cstheme="majorHAnsi"/>
          <w:sz w:val="22"/>
          <w:szCs w:val="22"/>
        </w:rPr>
        <w:t xml:space="preserve">we detected no </w:t>
      </w:r>
      <w:ins w:id="158" w:author="Ian Donohue" w:date="2022-12-09T09:39:00Z">
        <w:r w:rsidR="0090065E">
          <w:rPr>
            <w:rFonts w:asciiTheme="majorHAnsi" w:hAnsiTheme="majorHAnsi" w:cstheme="majorHAnsi"/>
            <w:sz w:val="22"/>
            <w:szCs w:val="22"/>
          </w:rPr>
          <w:t xml:space="preserve">such </w:t>
        </w:r>
      </w:ins>
      <w:r w:rsidR="00D459F1">
        <w:rPr>
          <w:rFonts w:asciiTheme="majorHAnsi" w:hAnsiTheme="majorHAnsi" w:cstheme="majorHAnsi"/>
          <w:sz w:val="22"/>
          <w:szCs w:val="22"/>
        </w:rPr>
        <w:t>change in spatial variability in response to the typhoons</w:t>
      </w:r>
      <w:ins w:id="159" w:author="Ian Donohue" w:date="2022-12-09T09:39:00Z">
        <w:r w:rsidR="0090065E">
          <w:rPr>
            <w:rFonts w:asciiTheme="majorHAnsi" w:hAnsiTheme="majorHAnsi" w:cstheme="majorHAnsi"/>
            <w:sz w:val="22"/>
            <w:szCs w:val="22"/>
          </w:rPr>
          <w:t xml:space="preserve"> among Okinawa’s developed urban and agricultural sites</w:t>
        </w:r>
      </w:ins>
      <w:r w:rsidR="00D459F1">
        <w:rPr>
          <w:rFonts w:asciiTheme="majorHAnsi" w:hAnsiTheme="majorHAnsi" w:cstheme="majorHAnsi"/>
          <w:sz w:val="22"/>
          <w:szCs w:val="22"/>
        </w:rPr>
        <w:t xml:space="preserve">. </w:t>
      </w:r>
    </w:p>
    <w:p w14:paraId="5AA3F6AB" w14:textId="2A6A7C55" w:rsidR="00ED7D7F" w:rsidRDefault="00D459F1">
      <w:pPr>
        <w:spacing w:line="360" w:lineRule="auto"/>
        <w:ind w:firstLine="720"/>
        <w:rPr>
          <w:rFonts w:asciiTheme="majorHAnsi" w:hAnsiTheme="majorHAnsi" w:cstheme="majorHAnsi"/>
          <w:sz w:val="22"/>
          <w:szCs w:val="22"/>
        </w:rPr>
        <w:pPrChange w:id="160" w:author="Ian Donohue" w:date="2022-12-09T09:40:00Z">
          <w:pPr>
            <w:spacing w:line="360" w:lineRule="auto"/>
          </w:pPr>
        </w:pPrChange>
      </w:pPr>
      <w:del w:id="161" w:author="Ian Donohue" w:date="2022-12-09T09:40:00Z">
        <w:r w:rsidDel="0090065E">
          <w:rPr>
            <w:rFonts w:asciiTheme="majorHAnsi" w:hAnsiTheme="majorHAnsi" w:cstheme="majorHAnsi"/>
            <w:sz w:val="22"/>
            <w:szCs w:val="22"/>
          </w:rPr>
          <w:tab/>
        </w:r>
      </w:del>
      <w:r>
        <w:rPr>
          <w:rFonts w:asciiTheme="majorHAnsi" w:hAnsiTheme="majorHAnsi" w:cstheme="majorHAnsi"/>
          <w:sz w:val="22"/>
          <w:szCs w:val="22"/>
        </w:rPr>
        <w:t>The observed divergence in biophony responses to typhoons among forest, but not developed urban or agricultural, sites suggests that land use and habitat change can hinder the reactive capacity of 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responsive </w:t>
      </w:r>
      <w:r w:rsidR="00C612F7">
        <w:rPr>
          <w:rFonts w:asciiTheme="majorHAnsi" w:hAnsiTheme="majorHAnsi" w:cstheme="majorHAnsi"/>
          <w:sz w:val="22"/>
          <w:szCs w:val="22"/>
        </w:rPr>
        <w:lastRenderedPageBreak/>
        <w:t xml:space="preserve">pathways through which biotic communities in forests </w:t>
      </w:r>
      <w:r w:rsidR="006202FB">
        <w:rPr>
          <w:rFonts w:asciiTheme="majorHAnsi" w:hAnsiTheme="majorHAnsi" w:cstheme="majorHAnsi"/>
          <w:sz w:val="22"/>
          <w:szCs w:val="22"/>
        </w:rPr>
        <w:t>can</w:t>
      </w:r>
      <w:r w:rsidR="00C612F7">
        <w:rPr>
          <w:rFonts w:asciiTheme="majorHAnsi" w:hAnsiTheme="majorHAnsi" w:cstheme="majorHAnsi"/>
          <w:sz w:val="22"/>
          <w:szCs w:val="22"/>
        </w:rPr>
        <w:t xml:space="preserve"> respond to disturbance </w:t>
      </w:r>
      <w:r w:rsidR="00C612F7">
        <w:rPr>
          <w:rFonts w:asciiTheme="majorHAnsi" w:hAnsiTheme="majorHAnsi" w:cstheme="majorHAnsi"/>
          <w:noProof/>
          <w:sz w:val="22"/>
          <w:szCs w:val="22"/>
        </w:rPr>
        <w:t>(Vogel et al., 2019)</w:t>
      </w:r>
      <w:r w:rsidR="00C612F7">
        <w:rPr>
          <w:rFonts w:asciiTheme="majorHAnsi" w:hAnsiTheme="majorHAnsi" w:cstheme="majorHAnsi"/>
          <w:sz w:val="22"/>
          <w:szCs w:val="22"/>
        </w:rPr>
        <w:t xml:space="preserve">. In contrast, those communities in developed urban or agricultural sites </w:t>
      </w:r>
      <w:del w:id="162" w:author="Ian Donohue" w:date="2022-12-09T09:41:00Z">
        <w:r w:rsidR="00C612F7" w:rsidDel="0090065E">
          <w:rPr>
            <w:rFonts w:asciiTheme="majorHAnsi" w:hAnsiTheme="majorHAnsi" w:cstheme="majorHAnsi"/>
            <w:sz w:val="22"/>
            <w:szCs w:val="22"/>
          </w:rPr>
          <w:delText>were less flexible in their</w:delText>
        </w:r>
      </w:del>
      <w:ins w:id="163" w:author="Ian Donohue" w:date="2022-12-09T09:41:00Z">
        <w:r w:rsidR="0090065E">
          <w:rPr>
            <w:rFonts w:asciiTheme="majorHAnsi" w:hAnsiTheme="majorHAnsi" w:cstheme="majorHAnsi"/>
            <w:sz w:val="22"/>
            <w:szCs w:val="22"/>
          </w:rPr>
          <w:t>showed more homogenous</w:t>
        </w:r>
      </w:ins>
      <w:r w:rsidR="00C612F7">
        <w:rPr>
          <w:rFonts w:asciiTheme="majorHAnsi" w:hAnsiTheme="majorHAnsi" w:cstheme="majorHAnsi"/>
          <w:sz w:val="22"/>
          <w:szCs w:val="22"/>
        </w:rPr>
        <w:t xml:space="preserve"> responses to </w:t>
      </w:r>
      <w:ins w:id="164" w:author="Ian Donohue" w:date="2022-12-09T09:41:00Z">
        <w:r w:rsidR="0090065E">
          <w:rPr>
            <w:rFonts w:asciiTheme="majorHAnsi" w:hAnsiTheme="majorHAnsi" w:cstheme="majorHAnsi"/>
            <w:sz w:val="22"/>
            <w:szCs w:val="22"/>
          </w:rPr>
          <w:t xml:space="preserve">the </w:t>
        </w:r>
      </w:ins>
      <w:r w:rsidR="00C612F7">
        <w:rPr>
          <w:rFonts w:asciiTheme="majorHAnsi" w:hAnsiTheme="majorHAnsi" w:cstheme="majorHAnsi"/>
          <w:sz w:val="22"/>
          <w:szCs w:val="22"/>
        </w:rPr>
        <w:t xml:space="preserve">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w:t>
      </w:r>
      <w:del w:id="165" w:author="Ian Donohue" w:date="2022-12-09T09:41:00Z">
        <w:r w:rsidR="0091547F" w:rsidDel="0090065E">
          <w:rPr>
            <w:rFonts w:asciiTheme="majorHAnsi" w:hAnsiTheme="majorHAnsi" w:cstheme="majorHAnsi"/>
            <w:sz w:val="22"/>
            <w:szCs w:val="22"/>
          </w:rPr>
          <w:delText xml:space="preserve">several </w:delText>
        </w:r>
      </w:del>
      <w:ins w:id="166" w:author="Ian Donohue" w:date="2022-12-09T09:41:00Z">
        <w:r w:rsidR="0090065E">
          <w:rPr>
            <w:rFonts w:asciiTheme="majorHAnsi" w:hAnsiTheme="majorHAnsi" w:cstheme="majorHAnsi"/>
            <w:sz w:val="22"/>
            <w:szCs w:val="22"/>
          </w:rPr>
          <w:t xml:space="preserve">some key </w:t>
        </w:r>
      </w:ins>
      <w:r w:rsidR="0091547F">
        <w:rPr>
          <w:rFonts w:asciiTheme="majorHAnsi" w:hAnsiTheme="majorHAnsi" w:cstheme="majorHAnsi"/>
          <w:sz w:val="22"/>
          <w:szCs w:val="22"/>
        </w:rPr>
        <w:t>focal bird species using automated species detections</w:t>
      </w:r>
      <w:r w:rsidR="00067570">
        <w:rPr>
          <w:rFonts w:ascii="Calibri Light" w:hAnsi="Calibri Light" w:cs="Calibri Light"/>
          <w:sz w:val="22"/>
          <w:szCs w:val="22"/>
        </w:rPr>
        <w:t>—</w:t>
      </w:r>
      <w:r w:rsidR="0091547F">
        <w:rPr>
          <w:rFonts w:asciiTheme="majorHAnsi" w:hAnsiTheme="majorHAnsi" w:cstheme="majorHAnsi"/>
          <w:sz w:val="22"/>
          <w:szCs w:val="22"/>
        </w:rPr>
        <w:t xml:space="preserve">though previous work in this system shows </w:t>
      </w:r>
      <w:commentRangeStart w:id="167"/>
      <w:r w:rsidR="0091547F">
        <w:rPr>
          <w:rFonts w:asciiTheme="majorHAnsi" w:hAnsiTheme="majorHAnsi" w:cstheme="majorHAnsi"/>
          <w:sz w:val="22"/>
          <w:szCs w:val="22"/>
        </w:rPr>
        <w:t xml:space="preserve">preliminary evidence for </w:t>
      </w:r>
      <w:r w:rsidR="00ED7D7F">
        <w:rPr>
          <w:rFonts w:asciiTheme="majorHAnsi" w:hAnsiTheme="majorHAnsi" w:cstheme="majorHAnsi"/>
          <w:sz w:val="22"/>
          <w:szCs w:val="22"/>
        </w:rPr>
        <w:t>a loss of rare and endemic birds</w:t>
      </w:r>
      <w:commentRangeEnd w:id="167"/>
      <w:r w:rsidR="0090065E">
        <w:rPr>
          <w:rStyle w:val="CommentReference"/>
        </w:rPr>
        <w:commentReference w:id="167"/>
      </w:r>
      <w:r w:rsidR="00ED7D7F">
        <w:rPr>
          <w:rFonts w:asciiTheme="majorHAnsi" w:hAnsiTheme="majorHAnsi" w:cstheme="majorHAnsi"/>
          <w:sz w:val="22"/>
          <w:szCs w:val="22"/>
        </w:rPr>
        <w:t xml:space="preserve">,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t xml:space="preserve">. </w:t>
      </w:r>
      <w:r w:rsidR="00ED7D7F">
        <w:rPr>
          <w:rFonts w:asciiTheme="majorHAnsi" w:hAnsiTheme="majorHAnsi" w:cstheme="majorHAnsi"/>
          <w:sz w:val="22"/>
          <w:szCs w:val="22"/>
        </w:rPr>
        <w:t xml:space="preserve">Despite generally aligning well </w:t>
      </w:r>
      <w:r w:rsidR="00375AD5">
        <w:rPr>
          <w:rFonts w:asciiTheme="majorHAnsi" w:hAnsiTheme="majorHAnsi" w:cstheme="majorHAnsi"/>
          <w:sz w:val="22"/>
          <w:szCs w:val="22"/>
        </w:rPr>
        <w:t xml:space="preserve">with </w:t>
      </w:r>
      <w:r w:rsidR="00ED7D7F">
        <w:rPr>
          <w:rFonts w:asciiTheme="majorHAnsi" w:hAnsiTheme="majorHAnsi" w:cstheme="majorHAnsi"/>
          <w:sz w:val="22"/>
          <w:szCs w:val="22"/>
        </w:rPr>
        <w:t>acoustic index results for other response measures, the species surveyed here did not diverge in space following the typhoons as might be expected based on biophony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(birds or other taxa) not targeted in this study. Future work expanding on these analyses to provide a more holistic view of the Okinawan biota should thus prove fruitful for identifying individual species contributions to biophon</w:t>
      </w:r>
      <w:r w:rsidR="00375AD5">
        <w:rPr>
          <w:rFonts w:asciiTheme="majorHAnsi" w:hAnsiTheme="majorHAnsi" w:cstheme="majorHAnsi"/>
          <w:sz w:val="22"/>
          <w:szCs w:val="22"/>
        </w:rPr>
        <w:t>ic</w:t>
      </w:r>
      <w:r w:rsidR="006651D9">
        <w:rPr>
          <w:rFonts w:asciiTheme="majorHAnsi" w:hAnsiTheme="majorHAnsi" w:cstheme="majorHAnsi"/>
          <w:sz w:val="22"/>
          <w:szCs w:val="22"/>
        </w:rPr>
        <w:t xml:space="preserve"> typhoon responses. If biophony results are indeed a product of biotic responses to typhoons as </w:t>
      </w:r>
      <w:ins w:id="168" w:author="Ian Donohue" w:date="2022-12-09T09:42:00Z">
        <w:r w:rsidR="0090065E">
          <w:rPr>
            <w:rFonts w:asciiTheme="majorHAnsi" w:hAnsiTheme="majorHAnsi" w:cstheme="majorHAnsi"/>
            <w:sz w:val="22"/>
            <w:szCs w:val="22"/>
          </w:rPr>
          <w:t>w</w:t>
        </w:r>
      </w:ins>
      <w:del w:id="169" w:author="Ian Donohue" w:date="2022-12-09T09:42:00Z">
        <w:r w:rsidR="006651D9" w:rsidDel="0090065E">
          <w:rPr>
            <w:rFonts w:asciiTheme="majorHAnsi" w:hAnsiTheme="majorHAnsi" w:cstheme="majorHAnsi"/>
            <w:sz w:val="22"/>
            <w:szCs w:val="22"/>
          </w:rPr>
          <w:delText>sh</w:delText>
        </w:r>
      </w:del>
      <w:r w:rsidR="006651D9">
        <w:rPr>
          <w:rFonts w:asciiTheme="majorHAnsi" w:hAnsiTheme="majorHAnsi" w:cstheme="majorHAnsi"/>
          <w:sz w:val="22"/>
          <w:szCs w:val="22"/>
        </w:rPr>
        <w:t xml:space="preserve">ould be expected from theory </w:t>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t xml:space="preserve">, then </w:t>
      </w:r>
      <w:r w:rsidR="00375AD5">
        <w:rPr>
          <w:rFonts w:asciiTheme="majorHAnsi" w:hAnsiTheme="majorHAnsi" w:cstheme="majorHAnsi"/>
          <w:sz w:val="22"/>
          <w:szCs w:val="22"/>
        </w:rPr>
        <w:t>a</w:t>
      </w:r>
      <w:r w:rsidR="006651D9">
        <w:rPr>
          <w:rFonts w:asciiTheme="majorHAnsi" w:hAnsiTheme="majorHAnsi" w:cstheme="majorHAnsi"/>
          <w:sz w:val="22"/>
          <w:szCs w:val="22"/>
        </w:rPr>
        <w:t xml:space="preserv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proofErr w:type="spellStart"/>
      <w:r w:rsidR="00FE1831" w:rsidRPr="00FE1831">
        <w:rPr>
          <w:rFonts w:asciiTheme="majorHAnsi" w:hAnsiTheme="majorHAnsi" w:cstheme="majorHAnsi"/>
          <w:i/>
          <w:iCs/>
          <w:sz w:val="22"/>
          <w:szCs w:val="22"/>
        </w:rPr>
        <w:t>Caracolus</w:t>
      </w:r>
      <w:proofErr w:type="spellEnd"/>
      <w:r w:rsidR="00FE1831" w:rsidRPr="00FE1831">
        <w:rPr>
          <w:rFonts w:asciiTheme="majorHAnsi" w:hAnsiTheme="majorHAnsi" w:cstheme="majorHAnsi"/>
          <w:i/>
          <w:iCs/>
          <w:sz w:val="22"/>
          <w:szCs w:val="22"/>
        </w:rPr>
        <w:t xml:space="preserve"> </w:t>
      </w:r>
      <w:proofErr w:type="spellStart"/>
      <w:r w:rsidR="00FE1831" w:rsidRPr="00FE1831">
        <w:rPr>
          <w:rFonts w:asciiTheme="majorHAnsi" w:hAnsiTheme="majorHAnsi" w:cstheme="majorHAnsi"/>
          <w:i/>
          <w:iCs/>
          <w:sz w:val="22"/>
          <w:szCs w:val="22"/>
        </w:rPr>
        <w:t>caracol</w:t>
      </w:r>
      <w:proofErr w:type="spellEnd"/>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14C281F7"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Soundscape composition after the typhoons saw an increase in anthropophony, but not a decline in biophony as might be expected </w:t>
      </w:r>
      <w:ins w:id="170" w:author="Ian Donohue" w:date="2022-12-09T09:42:00Z">
        <w:r w:rsidR="0090065E">
          <w:rPr>
            <w:rFonts w:asciiTheme="majorHAnsi" w:hAnsiTheme="majorHAnsi" w:cstheme="majorHAnsi"/>
            <w:sz w:val="22"/>
            <w:szCs w:val="22"/>
          </w:rPr>
          <w:t xml:space="preserve">were </w:t>
        </w:r>
      </w:ins>
      <w:del w:id="171" w:author="Ian Donohue" w:date="2022-12-09T09:42:00Z">
        <w:r w:rsidDel="0090065E">
          <w:rPr>
            <w:rFonts w:asciiTheme="majorHAnsi" w:hAnsiTheme="majorHAnsi" w:cstheme="majorHAnsi"/>
            <w:sz w:val="22"/>
            <w:szCs w:val="22"/>
          </w:rPr>
          <w:delText xml:space="preserve">if </w:delText>
        </w:r>
      </w:del>
      <w:r>
        <w:rPr>
          <w:rFonts w:asciiTheme="majorHAnsi" w:hAnsiTheme="majorHAnsi" w:cstheme="majorHAnsi"/>
          <w:sz w:val="22"/>
          <w:szCs w:val="22"/>
        </w:rPr>
        <w:t xml:space="preserve">populations </w:t>
      </w:r>
      <w:ins w:id="172" w:author="Ian Donohue" w:date="2022-12-09T09:42:00Z">
        <w:r w:rsidR="0090065E">
          <w:rPr>
            <w:rFonts w:asciiTheme="majorHAnsi" w:hAnsiTheme="majorHAnsi" w:cstheme="majorHAnsi"/>
            <w:sz w:val="22"/>
            <w:szCs w:val="22"/>
          </w:rPr>
          <w:t xml:space="preserve">impacted </w:t>
        </w:r>
      </w:ins>
      <w:del w:id="173" w:author="Ian Donohue" w:date="2022-12-09T09:42:00Z">
        <w:r w:rsidR="001C78DC" w:rsidDel="0090065E">
          <w:rPr>
            <w:rFonts w:asciiTheme="majorHAnsi" w:hAnsiTheme="majorHAnsi" w:cstheme="majorHAnsi"/>
            <w:sz w:val="22"/>
            <w:szCs w:val="22"/>
          </w:rPr>
          <w:delText>were</w:delText>
        </w:r>
        <w:r w:rsidDel="0090065E">
          <w:rPr>
            <w:rFonts w:asciiTheme="majorHAnsi" w:hAnsiTheme="majorHAnsi" w:cstheme="majorHAnsi"/>
            <w:sz w:val="22"/>
            <w:szCs w:val="22"/>
          </w:rPr>
          <w:delText xml:space="preserve"> </w:delText>
        </w:r>
      </w:del>
      <w:r>
        <w:rPr>
          <w:rFonts w:asciiTheme="majorHAnsi" w:hAnsiTheme="majorHAnsi" w:cstheme="majorHAnsi"/>
          <w:sz w:val="22"/>
          <w:szCs w:val="22"/>
        </w:rPr>
        <w:t xml:space="preserve">negatively </w:t>
      </w:r>
      <w:del w:id="174" w:author="Ian Donohue" w:date="2022-12-09T09:42:00Z">
        <w:r w:rsidDel="0090065E">
          <w:rPr>
            <w:rFonts w:asciiTheme="majorHAnsi" w:hAnsiTheme="majorHAnsi" w:cstheme="majorHAnsi"/>
            <w:sz w:val="22"/>
            <w:szCs w:val="22"/>
          </w:rPr>
          <w:delText xml:space="preserve">impacted </w:delText>
        </w:r>
      </w:del>
      <w:r>
        <w:rPr>
          <w:rFonts w:asciiTheme="majorHAnsi" w:hAnsiTheme="majorHAnsi" w:cstheme="majorHAnsi"/>
          <w:sz w:val="22"/>
          <w:szCs w:val="22"/>
        </w:rPr>
        <w:t>by typhoon disturbance (</w:t>
      </w:r>
      <w:r w:rsidRPr="00375AD5">
        <w:rPr>
          <w:rFonts w:asciiTheme="majorHAnsi" w:hAnsiTheme="majorHAnsi" w:cstheme="majorHAnsi"/>
          <w:i/>
          <w:iCs/>
          <w:sz w:val="22"/>
          <w:szCs w:val="22"/>
        </w:rPr>
        <w:t>e.g</w:t>
      </w:r>
      <w:r>
        <w:rPr>
          <w:rFonts w:asciiTheme="majorHAnsi" w:hAnsiTheme="majorHAnsi" w:cstheme="majorHAnsi"/>
          <w:sz w:val="22"/>
          <w:szCs w:val="22"/>
        </w:rPr>
        <w:t>.,</w:t>
      </w:r>
      <w:r w:rsidR="001C78DC">
        <w:rPr>
          <w:rFonts w:asciiTheme="majorHAnsi" w:hAnsiTheme="majorHAnsi" w:cstheme="majorHAnsi"/>
          <w:sz w:val="22"/>
          <w:szCs w:val="22"/>
        </w:rPr>
        <w:t xml:space="preserve"> </w:t>
      </w:r>
      <w:r w:rsidR="001C78DC">
        <w:rPr>
          <w:rFonts w:asciiTheme="majorHAnsi" w:hAnsiTheme="majorHAnsi" w:cstheme="majorHAnsi"/>
          <w:noProof/>
          <w:sz w:val="22"/>
          <w:szCs w:val="22"/>
        </w:rPr>
        <w:t>Cely, 1991; Pavelka et al., 2007)</w:t>
      </w:r>
      <w:r>
        <w:rPr>
          <w:rFonts w:asciiTheme="majorHAnsi" w:hAnsiTheme="majorHAnsi" w:cstheme="majorHAnsi"/>
          <w:sz w:val="22"/>
          <w:szCs w:val="22"/>
        </w:rPr>
        <w:t>.</w:t>
      </w:r>
      <w:r w:rsidR="00E04B49">
        <w:rPr>
          <w:rFonts w:asciiTheme="majorHAnsi" w:hAnsiTheme="majorHAnsi" w:cstheme="majorHAnsi"/>
          <w:sz w:val="22"/>
          <w:szCs w:val="22"/>
        </w:rPr>
        <w:t xml:space="preserve"> </w:t>
      </w:r>
      <w:ins w:id="175" w:author="Ian Donohue" w:date="2022-12-09T09:43:00Z">
        <w:r w:rsidR="0090065E">
          <w:rPr>
            <w:rFonts w:asciiTheme="majorHAnsi" w:hAnsiTheme="majorHAnsi" w:cstheme="majorHAnsi"/>
            <w:sz w:val="22"/>
            <w:szCs w:val="22"/>
          </w:rPr>
          <w:t xml:space="preserve">In contrast, </w:t>
        </w:r>
      </w:ins>
      <w:del w:id="176" w:author="Ian Donohue" w:date="2022-12-09T09:43:00Z">
        <w:r w:rsidR="00E04B49" w:rsidDel="0090065E">
          <w:rPr>
            <w:rFonts w:asciiTheme="majorHAnsi" w:hAnsiTheme="majorHAnsi" w:cstheme="majorHAnsi"/>
            <w:sz w:val="22"/>
            <w:szCs w:val="22"/>
          </w:rPr>
          <w:delText>That the post-typhoon decline in NDSI was driven by an increase in anthropophony (NDSI</w:delText>
        </w:r>
        <w:r w:rsidR="00E04B49" w:rsidRPr="00E04B49" w:rsidDel="0090065E">
          <w:rPr>
            <w:rFonts w:asciiTheme="majorHAnsi" w:hAnsiTheme="majorHAnsi" w:cstheme="majorHAnsi"/>
            <w:sz w:val="22"/>
            <w:szCs w:val="22"/>
            <w:vertAlign w:val="subscript"/>
          </w:rPr>
          <w:delText>Anthro</w:delText>
        </w:r>
        <w:r w:rsidR="00E04B49" w:rsidDel="0090065E">
          <w:rPr>
            <w:rFonts w:asciiTheme="majorHAnsi" w:hAnsiTheme="majorHAnsi" w:cstheme="majorHAnsi"/>
            <w:sz w:val="22"/>
            <w:szCs w:val="22"/>
          </w:rPr>
          <w:delText xml:space="preserve">), rather than by a change to biophony, runs counter to </w:delText>
        </w:r>
      </w:del>
      <w:r w:rsidR="00E04B49">
        <w:rPr>
          <w:rFonts w:asciiTheme="majorHAnsi" w:hAnsiTheme="majorHAnsi" w:cstheme="majorHAnsi"/>
          <w:sz w:val="22"/>
          <w:szCs w:val="22"/>
        </w:rPr>
        <w:t xml:space="preserve">the observed post-typhoon increase in spatial variability in NDSI </w:t>
      </w:r>
      <w:del w:id="177" w:author="Ian Donohue" w:date="2022-12-09T09:43:00Z">
        <w:r w:rsidR="00E04B49" w:rsidDel="0090065E">
          <w:rPr>
            <w:rFonts w:asciiTheme="majorHAnsi" w:hAnsiTheme="majorHAnsi" w:cstheme="majorHAnsi"/>
            <w:sz w:val="22"/>
            <w:szCs w:val="22"/>
          </w:rPr>
          <w:delText xml:space="preserve">which </w:delText>
        </w:r>
      </w:del>
      <w:r w:rsidR="00E04B49">
        <w:rPr>
          <w:rFonts w:asciiTheme="majorHAnsi" w:hAnsiTheme="majorHAnsi" w:cstheme="majorHAnsi"/>
          <w:sz w:val="22"/>
          <w:szCs w:val="22"/>
        </w:rPr>
        <w:t xml:space="preserve">was driven by </w:t>
      </w:r>
      <w:del w:id="178" w:author="Ian Donohue" w:date="2022-12-09T09:43:00Z">
        <w:r w:rsidR="00E04B49" w:rsidDel="0090065E">
          <w:rPr>
            <w:rFonts w:asciiTheme="majorHAnsi" w:hAnsiTheme="majorHAnsi" w:cstheme="majorHAnsi"/>
            <w:sz w:val="22"/>
            <w:szCs w:val="22"/>
          </w:rPr>
          <w:delText>NDSI</w:delText>
        </w:r>
        <w:r w:rsidR="00E04B49" w:rsidRPr="00E04B49" w:rsidDel="0090065E">
          <w:rPr>
            <w:rFonts w:asciiTheme="majorHAnsi" w:hAnsiTheme="majorHAnsi" w:cstheme="majorHAnsi"/>
            <w:sz w:val="22"/>
            <w:szCs w:val="22"/>
            <w:vertAlign w:val="subscript"/>
          </w:rPr>
          <w:delText>Bio</w:delText>
        </w:r>
        <w:r w:rsidR="00E04B49" w:rsidDel="0090065E">
          <w:rPr>
            <w:rFonts w:asciiTheme="majorHAnsi" w:hAnsiTheme="majorHAnsi" w:cstheme="majorHAnsi"/>
            <w:sz w:val="22"/>
            <w:szCs w:val="22"/>
          </w:rPr>
          <w:delText xml:space="preserve"> </w:delText>
        </w:r>
      </w:del>
      <w:ins w:id="179" w:author="Ian Donohue" w:date="2022-12-09T09:43:00Z">
        <w:r w:rsidR="0090065E">
          <w:rPr>
            <w:rFonts w:asciiTheme="majorHAnsi" w:hAnsiTheme="majorHAnsi" w:cstheme="majorHAnsi"/>
            <w:sz w:val="22"/>
            <w:szCs w:val="22"/>
          </w:rPr>
          <w:t>biophony rather than anthrophony</w:t>
        </w:r>
      </w:ins>
      <w:del w:id="180" w:author="Ian Donohue" w:date="2022-12-09T09:43:00Z">
        <w:r w:rsidR="00E04B49" w:rsidDel="0090065E">
          <w:rPr>
            <w:rFonts w:asciiTheme="majorHAnsi" w:hAnsiTheme="majorHAnsi" w:cstheme="majorHAnsi"/>
            <w:sz w:val="22"/>
            <w:szCs w:val="22"/>
          </w:rPr>
          <w:delText>not NDSI</w:delText>
        </w:r>
        <w:r w:rsidR="00E04B49" w:rsidRPr="00E04B49" w:rsidDel="0090065E">
          <w:rPr>
            <w:rFonts w:asciiTheme="majorHAnsi" w:hAnsiTheme="majorHAnsi" w:cstheme="majorHAnsi"/>
            <w:sz w:val="22"/>
            <w:szCs w:val="22"/>
            <w:vertAlign w:val="subscript"/>
          </w:rPr>
          <w:delText>Anthro</w:delText>
        </w:r>
      </w:del>
      <w:r w:rsidR="00E04B49">
        <w:rPr>
          <w:rFonts w:asciiTheme="majorHAnsi" w:hAnsiTheme="majorHAnsi" w:cstheme="majorHAnsi"/>
          <w:sz w:val="22"/>
          <w:szCs w:val="22"/>
        </w:rPr>
        <w:t>.</w:t>
      </w:r>
      <w:r w:rsidR="00870943">
        <w:rPr>
          <w:rFonts w:asciiTheme="majorHAnsi" w:hAnsiTheme="majorHAnsi" w:cstheme="majorHAnsi"/>
          <w:sz w:val="22"/>
          <w:szCs w:val="22"/>
        </w:rPr>
        <w:t xml:space="preserve"> </w:t>
      </w:r>
      <w:commentRangeStart w:id="181"/>
      <w:r w:rsidR="007E61A2">
        <w:rPr>
          <w:rFonts w:asciiTheme="majorHAnsi" w:hAnsiTheme="majorHAnsi" w:cstheme="majorHAnsi"/>
          <w:sz w:val="22"/>
          <w:szCs w:val="22"/>
        </w:rPr>
        <w:t xml:space="preserve">This suggests that while biophony may not have been </w:t>
      </w:r>
      <w:del w:id="182" w:author="Ian Donohue" w:date="2022-12-09T09:44:00Z">
        <w:r w:rsidR="007E61A2" w:rsidDel="0090065E">
          <w:rPr>
            <w:rFonts w:asciiTheme="majorHAnsi" w:hAnsiTheme="majorHAnsi" w:cstheme="majorHAnsi"/>
            <w:sz w:val="22"/>
            <w:szCs w:val="22"/>
          </w:rPr>
          <w:delText xml:space="preserve">directly </w:delText>
        </w:r>
      </w:del>
      <w:r w:rsidR="007E61A2">
        <w:rPr>
          <w:rFonts w:asciiTheme="majorHAnsi" w:hAnsiTheme="majorHAnsi" w:cstheme="majorHAnsi"/>
          <w:sz w:val="22"/>
          <w:szCs w:val="22"/>
        </w:rPr>
        <w:t>affected</w:t>
      </w:r>
      <w:ins w:id="183" w:author="Ian Donohue" w:date="2022-12-09T09:44:00Z">
        <w:r w:rsidR="0090065E">
          <w:rPr>
            <w:rFonts w:asciiTheme="majorHAnsi" w:hAnsiTheme="majorHAnsi" w:cstheme="majorHAnsi"/>
            <w:sz w:val="22"/>
            <w:szCs w:val="22"/>
          </w:rPr>
          <w:t xml:space="preserve"> substantially</w:t>
        </w:r>
      </w:ins>
      <w:r w:rsidR="007E61A2">
        <w:rPr>
          <w:rFonts w:asciiTheme="majorHAnsi" w:hAnsiTheme="majorHAnsi" w:cstheme="majorHAnsi"/>
          <w:sz w:val="22"/>
          <w:szCs w:val="22"/>
        </w:rPr>
        <w:t xml:space="preserve"> by typhoon disturbance </w:t>
      </w:r>
      <w:del w:id="184" w:author="Ian Donohue" w:date="2022-12-09T09:44:00Z">
        <w:r w:rsidR="007E61A2" w:rsidDel="0090065E">
          <w:rPr>
            <w:rFonts w:asciiTheme="majorHAnsi" w:hAnsiTheme="majorHAnsi" w:cstheme="majorHAnsi"/>
            <w:sz w:val="22"/>
            <w:szCs w:val="22"/>
          </w:rPr>
          <w:delText>here</w:delText>
        </w:r>
      </w:del>
      <w:ins w:id="185" w:author="Ian Donohue" w:date="2022-12-09T09:44:00Z">
        <w:r w:rsidR="0090065E">
          <w:rPr>
            <w:rFonts w:asciiTheme="majorHAnsi" w:hAnsiTheme="majorHAnsi" w:cstheme="majorHAnsi"/>
            <w:sz w:val="22"/>
            <w:szCs w:val="22"/>
          </w:rPr>
          <w:t>at the individual site level</w:t>
        </w:r>
      </w:ins>
      <w:r w:rsidR="007E61A2">
        <w:rPr>
          <w:rFonts w:asciiTheme="majorHAnsi" w:hAnsiTheme="majorHAnsi" w:cstheme="majorHAnsi"/>
          <w:sz w:val="22"/>
          <w:szCs w:val="22"/>
        </w:rPr>
        <w:t xml:space="preserve">, </w:t>
      </w:r>
      <w:del w:id="186" w:author="Ian Donohue" w:date="2022-12-09T09:44:00Z">
        <w:r w:rsidR="007E61A2" w:rsidDel="0090065E">
          <w:rPr>
            <w:rFonts w:asciiTheme="majorHAnsi" w:hAnsiTheme="majorHAnsi" w:cstheme="majorHAnsi"/>
            <w:sz w:val="22"/>
            <w:szCs w:val="22"/>
          </w:rPr>
          <w:delText xml:space="preserve">differences </w:delText>
        </w:r>
      </w:del>
      <w:ins w:id="187" w:author="Ian Donohue" w:date="2022-12-09T09:44:00Z">
        <w:r w:rsidR="0090065E">
          <w:rPr>
            <w:rFonts w:asciiTheme="majorHAnsi" w:hAnsiTheme="majorHAnsi" w:cstheme="majorHAnsi"/>
            <w:sz w:val="22"/>
            <w:szCs w:val="22"/>
          </w:rPr>
          <w:t xml:space="preserve">variation </w:t>
        </w:r>
      </w:ins>
      <w:r w:rsidR="007E61A2">
        <w:rPr>
          <w:rFonts w:asciiTheme="majorHAnsi" w:hAnsiTheme="majorHAnsi" w:cstheme="majorHAnsi"/>
          <w:sz w:val="22"/>
          <w:szCs w:val="22"/>
        </w:rPr>
        <w:t xml:space="preserve">in biotic responses </w:t>
      </w:r>
      <w:ins w:id="188" w:author="Ian Donohue" w:date="2022-12-09T09:44:00Z">
        <w:r w:rsidR="0090065E">
          <w:rPr>
            <w:rFonts w:asciiTheme="majorHAnsi" w:hAnsiTheme="majorHAnsi" w:cstheme="majorHAnsi"/>
            <w:sz w:val="22"/>
            <w:szCs w:val="22"/>
          </w:rPr>
          <w:t xml:space="preserve">at larger scales </w:t>
        </w:r>
      </w:ins>
      <w:r w:rsidR="007E61A2">
        <w:rPr>
          <w:rFonts w:asciiTheme="majorHAnsi" w:hAnsiTheme="majorHAnsi" w:cstheme="majorHAnsi"/>
          <w:sz w:val="22"/>
          <w:szCs w:val="22"/>
        </w:rPr>
        <w:t xml:space="preserve">across field sites </w:t>
      </w:r>
      <w:del w:id="189" w:author="Ian Donohue" w:date="2022-12-09T09:45:00Z">
        <w:r w:rsidR="007E61A2" w:rsidDel="0090065E">
          <w:rPr>
            <w:rFonts w:asciiTheme="majorHAnsi" w:hAnsiTheme="majorHAnsi" w:cstheme="majorHAnsi"/>
            <w:sz w:val="22"/>
            <w:szCs w:val="22"/>
          </w:rPr>
          <w:delText xml:space="preserve">can </w:delText>
        </w:r>
      </w:del>
      <w:ins w:id="190" w:author="Ian Donohue" w:date="2022-12-09T09:45:00Z">
        <w:r w:rsidR="0090065E">
          <w:rPr>
            <w:rFonts w:asciiTheme="majorHAnsi" w:hAnsiTheme="majorHAnsi" w:cstheme="majorHAnsi"/>
            <w:sz w:val="22"/>
            <w:szCs w:val="22"/>
          </w:rPr>
          <w:t xml:space="preserve">nonetheless </w:t>
        </w:r>
      </w:ins>
      <w:r w:rsidR="007E61A2">
        <w:rPr>
          <w:rFonts w:asciiTheme="majorHAnsi" w:hAnsiTheme="majorHAnsi" w:cstheme="majorHAnsi"/>
          <w:sz w:val="22"/>
          <w:szCs w:val="22"/>
        </w:rPr>
        <w:t>manifest</w:t>
      </w:r>
      <w:ins w:id="191" w:author="Ian Donohue" w:date="2022-12-09T09:45:00Z">
        <w:r w:rsidR="0090065E">
          <w:rPr>
            <w:rFonts w:asciiTheme="majorHAnsi" w:hAnsiTheme="majorHAnsi" w:cstheme="majorHAnsi"/>
            <w:sz w:val="22"/>
            <w:szCs w:val="22"/>
          </w:rPr>
          <w:t>ed</w:t>
        </w:r>
      </w:ins>
      <w:r w:rsidR="007E61A2">
        <w:rPr>
          <w:rFonts w:asciiTheme="majorHAnsi" w:hAnsiTheme="majorHAnsi" w:cstheme="majorHAnsi"/>
          <w:sz w:val="22"/>
          <w:szCs w:val="22"/>
        </w:rPr>
        <w:t xml:space="preserve"> as changes to the spatial variability of biophony after the typhoons. </w:t>
      </w:r>
      <w:commentRangeEnd w:id="181"/>
      <w:r w:rsidR="00CA6F74">
        <w:rPr>
          <w:rStyle w:val="CommentReference"/>
        </w:rPr>
        <w:commentReference w:id="181"/>
      </w:r>
      <w:ins w:id="192" w:author="Ian Donohue" w:date="2022-12-09T09:45:00Z">
        <w:r w:rsidR="0090065E">
          <w:rPr>
            <w:rFonts w:asciiTheme="majorHAnsi" w:hAnsiTheme="majorHAnsi" w:cstheme="majorHAnsi"/>
            <w:sz w:val="22"/>
            <w:szCs w:val="22"/>
          </w:rPr>
          <w:t>The observed</w:t>
        </w:r>
      </w:ins>
      <w:del w:id="193" w:author="Ian Donohue" w:date="2022-12-09T09:45:00Z">
        <w:r w:rsidR="00870943" w:rsidDel="0090065E">
          <w:rPr>
            <w:rFonts w:asciiTheme="majorHAnsi" w:hAnsiTheme="majorHAnsi" w:cstheme="majorHAnsi"/>
            <w:sz w:val="22"/>
            <w:szCs w:val="22"/>
          </w:rPr>
          <w:delText>A</w:delText>
        </w:r>
      </w:del>
      <w:r w:rsidR="00870943">
        <w:rPr>
          <w:rFonts w:asciiTheme="majorHAnsi" w:hAnsiTheme="majorHAnsi" w:cstheme="majorHAnsi"/>
          <w:sz w:val="22"/>
          <w:szCs w:val="22"/>
        </w:rPr>
        <w:t xml:space="preserve"> post-typhoon increase in anthropophony</w:t>
      </w:r>
      <w:r w:rsidR="00375AD5">
        <w:rPr>
          <w:rFonts w:asciiTheme="majorHAnsi" w:hAnsiTheme="majorHAnsi" w:cstheme="majorHAnsi"/>
          <w:sz w:val="22"/>
          <w:szCs w:val="22"/>
        </w:rPr>
        <w:t xml:space="preserve"> on the other hand,</w:t>
      </w:r>
      <w:r w:rsidR="00870943">
        <w:rPr>
          <w:rFonts w:asciiTheme="majorHAnsi" w:hAnsiTheme="majorHAnsi" w:cstheme="majorHAnsi"/>
          <w:sz w:val="22"/>
          <w:szCs w:val="22"/>
        </w:rPr>
        <w:t xml:space="preserve"> </w:t>
      </w:r>
      <w:del w:id="194" w:author="Ian Donohue" w:date="2022-12-09T09:50:00Z">
        <w:r w:rsidR="00870943" w:rsidDel="00CA6F74">
          <w:rPr>
            <w:rFonts w:asciiTheme="majorHAnsi" w:hAnsiTheme="majorHAnsi" w:cstheme="majorHAnsi"/>
            <w:sz w:val="22"/>
            <w:szCs w:val="22"/>
          </w:rPr>
          <w:delText xml:space="preserve">perhaps </w:delText>
        </w:r>
      </w:del>
      <w:ins w:id="195" w:author="Ian Donohue" w:date="2022-12-09T09:50:00Z">
        <w:r w:rsidR="00CA6F74">
          <w:rPr>
            <w:rFonts w:asciiTheme="majorHAnsi" w:hAnsiTheme="majorHAnsi" w:cstheme="majorHAnsi"/>
            <w:sz w:val="22"/>
            <w:szCs w:val="22"/>
          </w:rPr>
          <w:t xml:space="preserve">likely </w:t>
        </w:r>
      </w:ins>
      <w:r w:rsidR="00870943">
        <w:rPr>
          <w:rFonts w:asciiTheme="majorHAnsi" w:hAnsiTheme="majorHAnsi" w:cstheme="majorHAnsi"/>
          <w:sz w:val="22"/>
          <w:szCs w:val="22"/>
        </w:rPr>
        <w:t xml:space="preserve">reflects a change in sound propagation driven by vegetative structural damage and thinning of previously dense habitats, as is often documented following large storms </w:t>
      </w:r>
      <w:r w:rsidR="007057F0">
        <w:rPr>
          <w:rFonts w:asciiTheme="majorHAnsi" w:hAnsiTheme="majorHAnsi" w:cstheme="majorHAnsi"/>
          <w:noProof/>
          <w:sz w:val="22"/>
          <w:szCs w:val="22"/>
        </w:rPr>
        <w:t>(Abbas et al., 2020; Elliott &amp; Nino, 1960)</w:t>
      </w:r>
      <w:r w:rsidR="00870943">
        <w:rPr>
          <w:rFonts w:asciiTheme="majorHAnsi" w:hAnsiTheme="majorHAnsi" w:cstheme="majorHAnsi"/>
          <w:sz w:val="22"/>
          <w:szCs w:val="22"/>
        </w:rPr>
        <w:t>.</w:t>
      </w:r>
      <w:r w:rsidR="007E61A2">
        <w:rPr>
          <w:rFonts w:asciiTheme="majorHAnsi" w:hAnsiTheme="majorHAnsi" w:cstheme="majorHAnsi"/>
          <w:sz w:val="22"/>
          <w:szCs w:val="22"/>
        </w:rPr>
        <w:t xml:space="preserve"> </w:t>
      </w:r>
      <w:r w:rsidR="00870943">
        <w:rPr>
          <w:rFonts w:asciiTheme="majorHAnsi" w:hAnsiTheme="majorHAnsi" w:cstheme="majorHAnsi"/>
          <w:sz w:val="22"/>
          <w:szCs w:val="22"/>
        </w:rPr>
        <w:t xml:space="preserve">We did not </w:t>
      </w:r>
      <w:del w:id="196" w:author="Ian Donohue" w:date="2022-12-09T09:50:00Z">
        <w:r w:rsidR="00870943" w:rsidDel="00CA6F74">
          <w:rPr>
            <w:rFonts w:asciiTheme="majorHAnsi" w:hAnsiTheme="majorHAnsi" w:cstheme="majorHAnsi"/>
            <w:sz w:val="22"/>
            <w:szCs w:val="22"/>
          </w:rPr>
          <w:delText xml:space="preserve">directly </w:delText>
        </w:r>
      </w:del>
      <w:r w:rsidR="00870943">
        <w:rPr>
          <w:rFonts w:asciiTheme="majorHAnsi" w:hAnsiTheme="majorHAnsi" w:cstheme="majorHAnsi"/>
          <w:sz w:val="22"/>
          <w:szCs w:val="22"/>
        </w:rPr>
        <w:t>measure habitat structure</w:t>
      </w:r>
      <w:ins w:id="197" w:author="Ian Donohue" w:date="2022-12-09T09:50:00Z">
        <w:r w:rsidR="00CA6F74" w:rsidRPr="00CA6F74">
          <w:rPr>
            <w:rFonts w:asciiTheme="majorHAnsi" w:hAnsiTheme="majorHAnsi" w:cstheme="majorHAnsi"/>
            <w:sz w:val="22"/>
            <w:szCs w:val="22"/>
          </w:rPr>
          <w:t xml:space="preserve"> </w:t>
        </w:r>
        <w:r w:rsidR="00CA6F74">
          <w:rPr>
            <w:rFonts w:asciiTheme="majorHAnsi" w:hAnsiTheme="majorHAnsi" w:cstheme="majorHAnsi"/>
            <w:sz w:val="22"/>
            <w:szCs w:val="22"/>
          </w:rPr>
          <w:t>directly</w:t>
        </w:r>
      </w:ins>
      <w:r w:rsidR="00870943">
        <w:rPr>
          <w:rFonts w:asciiTheme="majorHAnsi" w:hAnsiTheme="majorHAnsi" w:cstheme="majorHAnsi"/>
          <w:sz w:val="22"/>
          <w:szCs w:val="22"/>
        </w:rPr>
        <w:t xml:space="preserve">, </w:t>
      </w:r>
      <w:ins w:id="198" w:author="Ian Donohue" w:date="2022-12-09T09:50:00Z">
        <w:r w:rsidR="00CA6F74">
          <w:rPr>
            <w:rFonts w:asciiTheme="majorHAnsi" w:hAnsiTheme="majorHAnsi" w:cstheme="majorHAnsi"/>
            <w:sz w:val="22"/>
            <w:szCs w:val="22"/>
          </w:rPr>
          <w:t xml:space="preserve">and </w:t>
        </w:r>
      </w:ins>
      <w:r w:rsidR="00870943">
        <w:rPr>
          <w:rFonts w:asciiTheme="majorHAnsi" w:hAnsiTheme="majorHAnsi" w:cstheme="majorHAnsi"/>
          <w:sz w:val="22"/>
          <w:szCs w:val="22"/>
        </w:rPr>
        <w:t xml:space="preserve">so the causes of increases to anthropophony following typhoons Trami and Kong-Rey cannot be </w:t>
      </w:r>
      <w:del w:id="199" w:author="Ian Donohue" w:date="2022-12-09T09:50:00Z">
        <w:r w:rsidR="00870943" w:rsidDel="00CA6F74">
          <w:rPr>
            <w:rFonts w:asciiTheme="majorHAnsi" w:hAnsiTheme="majorHAnsi" w:cstheme="majorHAnsi"/>
            <w:sz w:val="22"/>
            <w:szCs w:val="22"/>
          </w:rPr>
          <w:delText>discerned here</w:delText>
        </w:r>
      </w:del>
      <w:ins w:id="200" w:author="Ian Donohue" w:date="2022-12-09T09:50:00Z">
        <w:r w:rsidR="00CA6F74">
          <w:rPr>
            <w:rFonts w:asciiTheme="majorHAnsi" w:hAnsiTheme="majorHAnsi" w:cstheme="majorHAnsi"/>
            <w:sz w:val="22"/>
            <w:szCs w:val="22"/>
          </w:rPr>
          <w:t>demonstrated empirically</w:t>
        </w:r>
      </w:ins>
      <w:ins w:id="201" w:author="Ian Donohue" w:date="2022-12-09T09:51:00Z">
        <w:r w:rsidR="00CA6F74">
          <w:rPr>
            <w:rFonts w:asciiTheme="majorHAnsi" w:hAnsiTheme="majorHAnsi" w:cstheme="majorHAnsi"/>
            <w:sz w:val="22"/>
            <w:szCs w:val="22"/>
          </w:rPr>
          <w:t xml:space="preserve">. We did, however, observe significant damage and alterations to </w:t>
        </w:r>
      </w:ins>
      <w:del w:id="202" w:author="Ian Donohue" w:date="2022-12-09T09:51:00Z">
        <w:r w:rsidR="00375AD5" w:rsidDel="00CA6F74">
          <w:rPr>
            <w:rFonts w:asciiTheme="majorHAnsi" w:hAnsiTheme="majorHAnsi" w:cstheme="majorHAnsi"/>
            <w:sz w:val="22"/>
            <w:szCs w:val="22"/>
          </w:rPr>
          <w:delText>, though anecdotal</w:delText>
        </w:r>
        <w:r w:rsidR="00D65D58" w:rsidDel="00CA6F74">
          <w:rPr>
            <w:rFonts w:asciiTheme="majorHAnsi" w:hAnsiTheme="majorHAnsi" w:cstheme="majorHAnsi"/>
            <w:sz w:val="22"/>
            <w:szCs w:val="22"/>
          </w:rPr>
          <w:delText>ly,</w:delText>
        </w:r>
        <w:r w:rsidR="00375AD5" w:rsidDel="00CA6F74">
          <w:rPr>
            <w:rFonts w:asciiTheme="majorHAnsi" w:hAnsiTheme="majorHAnsi" w:cstheme="majorHAnsi"/>
            <w:sz w:val="22"/>
            <w:szCs w:val="22"/>
          </w:rPr>
          <w:delText xml:space="preserve"> </w:delText>
        </w:r>
      </w:del>
      <w:r w:rsidR="00375AD5">
        <w:rPr>
          <w:rFonts w:asciiTheme="majorHAnsi" w:hAnsiTheme="majorHAnsi" w:cstheme="majorHAnsi"/>
          <w:sz w:val="22"/>
          <w:szCs w:val="22"/>
        </w:rPr>
        <w:t xml:space="preserve">habitat structure of forested field sites </w:t>
      </w:r>
      <w:del w:id="203" w:author="Ian Donohue" w:date="2022-12-09T09:51:00Z">
        <w:r w:rsidR="00D65D58" w:rsidDel="00CA6F74">
          <w:rPr>
            <w:rFonts w:asciiTheme="majorHAnsi" w:hAnsiTheme="majorHAnsi" w:cstheme="majorHAnsi"/>
            <w:sz w:val="22"/>
            <w:szCs w:val="22"/>
          </w:rPr>
          <w:delText xml:space="preserve">appeared to </w:delText>
        </w:r>
        <w:r w:rsidR="00375AD5" w:rsidDel="00CA6F74">
          <w:rPr>
            <w:rFonts w:asciiTheme="majorHAnsi" w:hAnsiTheme="majorHAnsi" w:cstheme="majorHAnsi"/>
            <w:sz w:val="22"/>
            <w:szCs w:val="22"/>
          </w:rPr>
          <w:delText xml:space="preserve">change considerably </w:delText>
        </w:r>
      </w:del>
      <w:r w:rsidR="00D65D58">
        <w:rPr>
          <w:rFonts w:asciiTheme="majorHAnsi" w:hAnsiTheme="majorHAnsi" w:cstheme="majorHAnsi"/>
          <w:sz w:val="22"/>
          <w:szCs w:val="22"/>
        </w:rPr>
        <w:t>(T. Yoshida &amp; M. Yoshimura, pers. obs.)</w:t>
      </w:r>
      <w:r w:rsidR="00870943">
        <w:rPr>
          <w:rFonts w:asciiTheme="majorHAnsi" w:hAnsiTheme="majorHAnsi" w:cstheme="majorHAnsi"/>
          <w:sz w:val="22"/>
          <w:szCs w:val="22"/>
        </w:rPr>
        <w:t>. Automated bird species detections were also more variable through time after the typhoons, suggesting disturbance affected the consistency of species vocalisations in Okinawa</w:t>
      </w:r>
      <w:r w:rsidR="00F456B6">
        <w:rPr>
          <w:rFonts w:asciiTheme="majorHAnsi" w:hAnsiTheme="majorHAnsi" w:cstheme="majorHAnsi"/>
          <w:sz w:val="22"/>
          <w:szCs w:val="22"/>
        </w:rPr>
        <w:t xml:space="preserve"> (see also </w:t>
      </w:r>
      <w:r w:rsidR="00F456B6">
        <w:rPr>
          <w:rFonts w:asciiTheme="majorHAnsi" w:hAnsiTheme="majorHAnsi" w:cstheme="majorHAnsi"/>
          <w:noProof/>
          <w:sz w:val="22"/>
          <w:szCs w:val="22"/>
        </w:rPr>
        <w:t>Fraterrigo &amp; Rusak, 2008)</w:t>
      </w:r>
      <w:r w:rsidR="00870943">
        <w:rPr>
          <w:rFonts w:asciiTheme="majorHAnsi" w:hAnsiTheme="majorHAnsi" w:cstheme="majorHAnsi"/>
          <w:sz w:val="22"/>
          <w:szCs w:val="22"/>
        </w:rPr>
        <w:t>. That said, an alternat</w:t>
      </w:r>
      <w:r w:rsidR="00D65D58">
        <w:rPr>
          <w:rFonts w:asciiTheme="majorHAnsi" w:hAnsiTheme="majorHAnsi" w:cstheme="majorHAnsi"/>
          <w:sz w:val="22"/>
          <w:szCs w:val="22"/>
        </w:rPr>
        <w:t>iv</w:t>
      </w:r>
      <w:r w:rsidR="00870943">
        <w:rPr>
          <w:rFonts w:asciiTheme="majorHAnsi" w:hAnsiTheme="majorHAnsi" w:cstheme="majorHAnsi"/>
          <w:sz w:val="22"/>
          <w:szCs w:val="22"/>
        </w:rPr>
        <w:t xml:space="preserve">e explanation could be that </w:t>
      </w:r>
      <w:r w:rsidR="00D65D58">
        <w:rPr>
          <w:rFonts w:asciiTheme="majorHAnsi" w:hAnsiTheme="majorHAnsi" w:cstheme="majorHAnsi"/>
          <w:sz w:val="22"/>
          <w:szCs w:val="22"/>
        </w:rPr>
        <w:t xml:space="preserve">the </w:t>
      </w:r>
      <w:r w:rsidR="00870943">
        <w:rPr>
          <w:rFonts w:asciiTheme="majorHAnsi" w:hAnsiTheme="majorHAnsi" w:cstheme="majorHAnsi"/>
          <w:sz w:val="22"/>
          <w:szCs w:val="22"/>
        </w:rPr>
        <w:t xml:space="preserve">observed post-typhoon </w:t>
      </w:r>
      <w:r w:rsidR="00D65D58">
        <w:rPr>
          <w:rFonts w:asciiTheme="majorHAnsi" w:hAnsiTheme="majorHAnsi" w:cstheme="majorHAnsi"/>
          <w:sz w:val="22"/>
          <w:szCs w:val="22"/>
        </w:rPr>
        <w:t>increases</w:t>
      </w:r>
      <w:r w:rsidR="00870943">
        <w:rPr>
          <w:rFonts w:asciiTheme="majorHAnsi" w:hAnsiTheme="majorHAnsi" w:cstheme="majorHAnsi"/>
          <w:sz w:val="22"/>
          <w:szCs w:val="22"/>
        </w:rPr>
        <w:t xml:space="preserve"> in anthropophony </w:t>
      </w:r>
      <w:r w:rsidR="00870943">
        <w:rPr>
          <w:rFonts w:asciiTheme="majorHAnsi" w:hAnsiTheme="majorHAnsi" w:cstheme="majorHAnsi"/>
          <w:sz w:val="22"/>
          <w:szCs w:val="22"/>
        </w:rPr>
        <w:lastRenderedPageBreak/>
        <w:t xml:space="preserve">hindered our ability to reliably detect our focal bird species, since anthropophony can mask species vocalisations and affect biodiversity estimates </w:t>
      </w:r>
      <w:r w:rsidR="00870943">
        <w:rPr>
          <w:rFonts w:asciiTheme="majorHAnsi" w:hAnsiTheme="majorHAnsi" w:cstheme="majorHAnsi"/>
          <w:noProof/>
          <w:sz w:val="22"/>
          <w:szCs w:val="22"/>
        </w:rPr>
        <w:t>(Ross et al., 2021</w:t>
      </w:r>
      <w:r w:rsidR="00471AF7">
        <w:rPr>
          <w:rFonts w:asciiTheme="majorHAnsi" w:hAnsiTheme="majorHAnsi" w:cstheme="majorHAnsi"/>
          <w:noProof/>
          <w:sz w:val="22"/>
          <w:szCs w:val="22"/>
        </w:rPr>
        <w:t>a</w:t>
      </w:r>
      <w:r w:rsidR="00870943">
        <w:rPr>
          <w:rFonts w:asciiTheme="majorHAnsi" w:hAnsiTheme="majorHAnsi" w:cstheme="majorHAnsi"/>
          <w:noProof/>
          <w:sz w:val="22"/>
          <w:szCs w:val="22"/>
        </w:rPr>
        <w:t>; Toth et al., 2022)</w:t>
      </w:r>
      <w:r w:rsidR="00870943">
        <w:rPr>
          <w:rFonts w:asciiTheme="majorHAnsi" w:hAnsiTheme="majorHAnsi" w:cstheme="majorHAnsi"/>
          <w:sz w:val="22"/>
          <w:szCs w:val="22"/>
        </w:rPr>
        <w:t>.</w:t>
      </w:r>
    </w:p>
    <w:p w14:paraId="232B8FCC" w14:textId="554D3239" w:rsidR="0005396E" w:rsidRDefault="00870943" w:rsidP="004E468A">
      <w:pPr>
        <w:spacing w:line="360" w:lineRule="auto"/>
        <w:rPr>
          <w:rFonts w:asciiTheme="majorHAnsi" w:hAnsiTheme="majorHAnsi" w:cstheme="majorHAnsi"/>
          <w:sz w:val="22"/>
          <w:szCs w:val="22"/>
        </w:rPr>
      </w:pPr>
      <w:r>
        <w:rPr>
          <w:rFonts w:asciiTheme="majorHAnsi" w:hAnsiTheme="majorHAnsi" w:cstheme="majorHAnsi"/>
          <w:sz w:val="22"/>
          <w:szCs w:val="22"/>
        </w:rPr>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r w:rsidR="003C3B21" w:rsidRPr="003C3B21">
        <w:rPr>
          <w:rFonts w:asciiTheme="majorHAnsi" w:hAnsiTheme="majorHAnsi" w:cstheme="majorHAnsi"/>
          <w:i/>
          <w:iCs/>
          <w:sz w:val="22"/>
          <w:szCs w:val="22"/>
        </w:rPr>
        <w:t>Horornis diphone</w:t>
      </w:r>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r w:rsidR="003C3B21" w:rsidRPr="003C3B21">
        <w:rPr>
          <w:rFonts w:asciiTheme="majorHAnsi" w:hAnsiTheme="majorHAnsi" w:cstheme="majorHAnsi"/>
          <w:i/>
          <w:iCs/>
          <w:sz w:val="22"/>
          <w:szCs w:val="22"/>
        </w:rPr>
        <w:t>Corvus macrorhynchos</w:t>
      </w:r>
      <w:r w:rsidR="003C3B21">
        <w:rPr>
          <w:rFonts w:asciiTheme="majorHAnsi" w:hAnsiTheme="majorHAnsi" w:cstheme="majorHAnsi"/>
          <w:sz w:val="22"/>
          <w:szCs w:val="22"/>
        </w:rPr>
        <w:t>) and Ryukyu scops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w:t>
      </w:r>
      <w:r w:rsidR="001665A2">
        <w:rPr>
          <w:rFonts w:asciiTheme="majorHAnsi" w:hAnsiTheme="majorHAnsi" w:cstheme="majorHAnsi"/>
          <w:sz w:val="22"/>
          <w:szCs w:val="22"/>
        </w:rPr>
        <w:t xml:space="preserve"> </w:t>
      </w:r>
      <w:r w:rsidR="001665A2">
        <w:rPr>
          <w:rFonts w:asciiTheme="majorHAnsi" w:hAnsiTheme="majorHAnsi" w:cstheme="majorHAnsi"/>
          <w:noProof/>
          <w:sz w:val="22"/>
          <w:szCs w:val="22"/>
        </w:rPr>
        <w:t>(Toth et al., 2022)</w:t>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w:t>
      </w:r>
      <w:r w:rsidR="00235CD4">
        <w:rPr>
          <w:rFonts w:asciiTheme="majorHAnsi" w:hAnsiTheme="majorHAnsi" w:cstheme="majorHAnsi"/>
          <w:sz w:val="22"/>
          <w:szCs w:val="22"/>
        </w:rPr>
        <w:t>detected</w:t>
      </w:r>
      <w:r w:rsidR="00D853F1">
        <w:rPr>
          <w:rFonts w:asciiTheme="majorHAnsi" w:hAnsiTheme="majorHAnsi" w:cstheme="majorHAnsi"/>
          <w:sz w:val="22"/>
          <w:szCs w:val="22"/>
        </w:rPr>
        <w:t xml:space="preserve">. </w:t>
      </w:r>
      <w:r w:rsidR="00235CD4">
        <w:rPr>
          <w:rFonts w:asciiTheme="majorHAnsi" w:hAnsiTheme="majorHAnsi" w:cstheme="majorHAnsi"/>
          <w:sz w:val="22"/>
          <w:szCs w:val="22"/>
        </w:rPr>
        <w:t xml:space="preserve">Habitat specialism may explain the </w:t>
      </w:r>
      <w:r w:rsidR="00F75523">
        <w:rPr>
          <w:rFonts w:asciiTheme="majorHAnsi" w:hAnsiTheme="majorHAnsi" w:cstheme="majorHAnsi"/>
          <w:sz w:val="22"/>
          <w:szCs w:val="22"/>
        </w:rPr>
        <w:t xml:space="preserve">observed </w:t>
      </w:r>
      <w:r w:rsidR="00235CD4">
        <w:rPr>
          <w:rFonts w:asciiTheme="majorHAnsi" w:hAnsiTheme="majorHAnsi" w:cstheme="majorHAnsi"/>
          <w:sz w:val="22"/>
          <w:szCs w:val="22"/>
        </w:rPr>
        <w:t xml:space="preserve">species-specific </w:t>
      </w:r>
      <w:r w:rsidR="00F75523">
        <w:rPr>
          <w:rFonts w:asciiTheme="majorHAnsi" w:hAnsiTheme="majorHAnsi" w:cstheme="majorHAnsi"/>
          <w:sz w:val="22"/>
          <w:szCs w:val="22"/>
        </w:rPr>
        <w:t xml:space="preserve">differences in vocalisation changes following the typhoons; </w:t>
      </w:r>
      <w:r w:rsidR="00F75523" w:rsidRPr="00F75523">
        <w:rPr>
          <w:rFonts w:asciiTheme="majorHAnsi" w:hAnsiTheme="majorHAnsi" w:cstheme="majorHAnsi"/>
          <w:i/>
          <w:iCs/>
          <w:sz w:val="22"/>
          <w:szCs w:val="22"/>
        </w:rPr>
        <w:t>H. diphone</w:t>
      </w:r>
      <w:r w:rsidR="00F75523">
        <w:rPr>
          <w:rFonts w:asciiTheme="majorHAnsi" w:hAnsiTheme="majorHAnsi" w:cstheme="majorHAnsi"/>
          <w:sz w:val="22"/>
          <w:szCs w:val="22"/>
        </w:rPr>
        <w:t xml:space="preserve"> </w:t>
      </w:r>
      <w:r w:rsidR="005C0C05">
        <w:rPr>
          <w:rFonts w:asciiTheme="majorHAnsi" w:hAnsiTheme="majorHAnsi" w:cstheme="majorHAnsi"/>
          <w:sz w:val="22"/>
          <w:szCs w:val="22"/>
        </w:rPr>
        <w:t xml:space="preserve">relies on undergrowth and bushes for foraging </w:t>
      </w:r>
      <w:r w:rsidR="0079320D">
        <w:rPr>
          <w:rFonts w:asciiTheme="majorHAnsi" w:hAnsiTheme="majorHAnsi" w:cstheme="majorHAnsi"/>
          <w:noProof/>
          <w:sz w:val="22"/>
          <w:szCs w:val="22"/>
        </w:rPr>
        <w:t>(Haneda &amp; Okabe, 1970)</w:t>
      </w:r>
      <w:r w:rsidR="005C0C05">
        <w:rPr>
          <w:rFonts w:asciiTheme="majorHAnsi" w:hAnsiTheme="majorHAnsi" w:cstheme="majorHAnsi"/>
          <w:sz w:val="22"/>
          <w:szCs w:val="22"/>
        </w:rPr>
        <w:t xml:space="preserve"> and typhoon disturbance has the potential to alter the structure of this habitat </w:t>
      </w:r>
      <w:r w:rsidR="00D87766">
        <w:rPr>
          <w:rFonts w:asciiTheme="majorHAnsi" w:hAnsiTheme="majorHAnsi" w:cstheme="majorHAnsi"/>
          <w:noProof/>
          <w:sz w:val="22"/>
          <w:szCs w:val="22"/>
        </w:rPr>
        <w:t>(Abbas et al., 2020; Elliott &amp; Nino, 1960)</w:t>
      </w:r>
      <w:r w:rsidR="005C0C05">
        <w:rPr>
          <w:rFonts w:asciiTheme="majorHAnsi" w:hAnsiTheme="majorHAnsi" w:cstheme="majorHAnsi"/>
          <w:sz w:val="22"/>
          <w:szCs w:val="22"/>
        </w:rPr>
        <w:t>, in turn</w:t>
      </w:r>
      <w:r w:rsidR="00235CD4">
        <w:rPr>
          <w:rFonts w:asciiTheme="majorHAnsi" w:hAnsiTheme="majorHAnsi" w:cstheme="majorHAnsi"/>
          <w:sz w:val="22"/>
          <w:szCs w:val="22"/>
        </w:rPr>
        <w:t>,</w:t>
      </w:r>
      <w:r w:rsidR="005C0C05">
        <w:rPr>
          <w:rFonts w:asciiTheme="majorHAnsi" w:hAnsiTheme="majorHAnsi" w:cstheme="majorHAnsi"/>
          <w:sz w:val="22"/>
          <w:szCs w:val="22"/>
        </w:rPr>
        <w:t xml:space="preserve"> affecting</w:t>
      </w:r>
      <w:r w:rsidR="00235CD4">
        <w:rPr>
          <w:rFonts w:asciiTheme="majorHAnsi" w:hAnsiTheme="majorHAnsi" w:cstheme="majorHAnsi"/>
          <w:sz w:val="22"/>
          <w:szCs w:val="22"/>
        </w:rPr>
        <w:t xml:space="preserve"> the</w:t>
      </w:r>
      <w:r w:rsidR="005C0C05">
        <w:rPr>
          <w:rFonts w:asciiTheme="majorHAnsi" w:hAnsiTheme="majorHAnsi" w:cstheme="majorHAnsi"/>
          <w:sz w:val="22"/>
          <w:szCs w:val="22"/>
        </w:rPr>
        <w:t xml:space="preserve"> invertebrate communities on which </w:t>
      </w:r>
      <w:r w:rsidR="005C0C05" w:rsidRPr="00B04C3A">
        <w:rPr>
          <w:rFonts w:asciiTheme="majorHAnsi" w:hAnsiTheme="majorHAnsi" w:cstheme="majorHAnsi"/>
          <w:i/>
          <w:iCs/>
          <w:sz w:val="22"/>
          <w:szCs w:val="22"/>
        </w:rPr>
        <w:t>H. diphone</w:t>
      </w:r>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noProof/>
          <w:sz w:val="22"/>
          <w:szCs w:val="22"/>
        </w:rPr>
        <w:t>(Azuma et al., 1997)</w:t>
      </w:r>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was not detected less frequently after the typhoons, </w:t>
      </w:r>
      <w:del w:id="204" w:author="Ian Donohue" w:date="2022-12-09T09:52:00Z">
        <w:r w:rsidR="00B04C3A" w:rsidDel="009914F4">
          <w:rPr>
            <w:rFonts w:asciiTheme="majorHAnsi" w:hAnsiTheme="majorHAnsi" w:cstheme="majorHAnsi"/>
            <w:sz w:val="22"/>
            <w:szCs w:val="22"/>
          </w:rPr>
          <w:delText xml:space="preserve">perhaps </w:delText>
        </w:r>
      </w:del>
      <w:r w:rsidR="00B04C3A">
        <w:rPr>
          <w:rFonts w:asciiTheme="majorHAnsi" w:hAnsiTheme="majorHAnsi" w:cstheme="majorHAnsi"/>
          <w:sz w:val="22"/>
          <w:szCs w:val="22"/>
        </w:rPr>
        <w:t xml:space="preserve">suggesting that </w:t>
      </w:r>
      <w:del w:id="205" w:author="Ian Donohue" w:date="2022-12-09T09:52:00Z">
        <w:r w:rsidR="00B04C3A" w:rsidDel="009914F4">
          <w:rPr>
            <w:rFonts w:asciiTheme="majorHAnsi" w:hAnsiTheme="majorHAnsi" w:cstheme="majorHAnsi"/>
            <w:sz w:val="22"/>
            <w:szCs w:val="22"/>
          </w:rPr>
          <w:delText xml:space="preserve">typhoons Trami and Kong-Rey did not considerably alter forest structure, or that </w:delText>
        </w:r>
        <w:r w:rsidR="00B04C3A" w:rsidRPr="00B04C3A" w:rsidDel="009914F4">
          <w:rPr>
            <w:rFonts w:asciiTheme="majorHAnsi" w:hAnsiTheme="majorHAnsi" w:cstheme="majorHAnsi"/>
            <w:i/>
            <w:iCs/>
            <w:sz w:val="22"/>
            <w:szCs w:val="22"/>
          </w:rPr>
          <w:delText>O. elegans</w:delText>
        </w:r>
        <w:r w:rsidR="00B04C3A" w:rsidDel="009914F4">
          <w:rPr>
            <w:rFonts w:asciiTheme="majorHAnsi" w:hAnsiTheme="majorHAnsi" w:cstheme="majorHAnsi"/>
            <w:sz w:val="22"/>
            <w:szCs w:val="22"/>
          </w:rPr>
          <w:delText xml:space="preserve"> forages successfully in forest gaps</w:delText>
        </w:r>
      </w:del>
      <w:ins w:id="206" w:author="Ian Donohue" w:date="2022-12-09T09:52:00Z">
        <w:r w:rsidR="009914F4">
          <w:rPr>
            <w:rFonts w:asciiTheme="majorHAnsi" w:hAnsiTheme="majorHAnsi" w:cstheme="majorHAnsi"/>
            <w:sz w:val="22"/>
            <w:szCs w:val="22"/>
          </w:rPr>
          <w:t xml:space="preserve">its habitat </w:t>
        </w:r>
      </w:ins>
      <w:ins w:id="207" w:author="Ian Donohue" w:date="2022-12-09T09:53:00Z">
        <w:r w:rsidR="009914F4">
          <w:rPr>
            <w:rFonts w:asciiTheme="majorHAnsi" w:hAnsiTheme="majorHAnsi" w:cstheme="majorHAnsi"/>
            <w:sz w:val="22"/>
            <w:szCs w:val="22"/>
          </w:rPr>
          <w:t>and/or foraging were unaffected by the typhoons</w:t>
        </w:r>
      </w:ins>
      <w:r w:rsidR="00B04C3A">
        <w:rPr>
          <w:rFonts w:asciiTheme="majorHAnsi" w:hAnsiTheme="majorHAnsi" w:cstheme="majorHAnsi"/>
          <w:sz w:val="22"/>
          <w:szCs w:val="22"/>
        </w:rPr>
        <w:t xml:space="preserve"> </w:t>
      </w:r>
      <w:r w:rsidR="00993C25">
        <w:rPr>
          <w:rFonts w:asciiTheme="majorHAnsi" w:hAnsiTheme="majorHAnsi" w:cstheme="majorHAnsi"/>
          <w:noProof/>
          <w:sz w:val="22"/>
          <w:szCs w:val="22"/>
        </w:rPr>
        <w:t>(Inoue et al., 2019)</w:t>
      </w:r>
      <w:r w:rsidR="00B04C3A">
        <w:rPr>
          <w:rFonts w:asciiTheme="majorHAnsi" w:hAnsiTheme="majorHAnsi" w:cstheme="majorHAnsi"/>
          <w:sz w:val="22"/>
          <w:szCs w:val="22"/>
        </w:rPr>
        <w:t xml:space="preserve">. Such species-specific responses to disturbance may more generally reflect differences in life history and </w:t>
      </w:r>
      <w:r w:rsidR="00235CD4">
        <w:rPr>
          <w:rFonts w:asciiTheme="majorHAnsi" w:hAnsiTheme="majorHAnsi" w:cstheme="majorHAnsi"/>
          <w:sz w:val="22"/>
          <w:szCs w:val="22"/>
        </w:rPr>
        <w:t>other</w:t>
      </w:r>
      <w:r w:rsidR="00B04C3A">
        <w:rPr>
          <w:rFonts w:asciiTheme="majorHAnsi" w:hAnsiTheme="majorHAnsi" w:cstheme="majorHAnsi"/>
          <w:sz w:val="22"/>
          <w:szCs w:val="22"/>
        </w:rPr>
        <w:t xml:space="preserve"> functional response traits </w:t>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4E468A">
        <w:rPr>
          <w:rFonts w:asciiTheme="majorHAnsi" w:hAnsiTheme="majorHAnsi" w:cstheme="majorHAnsi"/>
          <w:sz w:val="22"/>
          <w:szCs w:val="22"/>
        </w:rPr>
        <w:t xml:space="preserve"> vocalisation typhoon responses among </w:t>
      </w:r>
      <w:r w:rsidR="00D04594">
        <w:rPr>
          <w:rFonts w:asciiTheme="majorHAnsi" w:hAnsiTheme="majorHAnsi" w:cstheme="majorHAnsi"/>
          <w:sz w:val="22"/>
          <w:szCs w:val="22"/>
        </w:rPr>
        <w:t xml:space="preserve">field sites may reflect </w:t>
      </w:r>
      <w:r w:rsidR="0005396E">
        <w:rPr>
          <w:rFonts w:asciiTheme="majorHAnsi" w:hAnsiTheme="majorHAnsi" w:cstheme="majorHAnsi"/>
          <w:sz w:val="22"/>
          <w:szCs w:val="22"/>
        </w:rPr>
        <w:t xml:space="preserve">differences in underlying vegetative changes as determined by plant functional response traits. For example, </w:t>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were dominated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t>
      </w:r>
      <w:r w:rsidR="004E468A">
        <w:rPr>
          <w:rFonts w:asciiTheme="majorHAnsi" w:hAnsiTheme="majorHAnsi" w:cstheme="majorHAnsi"/>
          <w:sz w:val="22"/>
          <w:szCs w:val="22"/>
        </w:rPr>
        <w:t>flood</w:t>
      </w:r>
      <w:r w:rsidR="00C35EEA">
        <w:rPr>
          <w:rFonts w:asciiTheme="majorHAnsi" w:hAnsiTheme="majorHAnsi" w:cstheme="majorHAnsi"/>
          <w:sz w:val="22"/>
          <w:szCs w:val="22"/>
        </w:rPr>
        <w:t xml:space="preserve">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then</w:t>
      </w:r>
      <w:r w:rsidR="001B549B">
        <w:rPr>
          <w:rFonts w:asciiTheme="majorHAnsi" w:hAnsiTheme="majorHAnsi" w:cstheme="majorHAnsi"/>
          <w:sz w:val="22"/>
          <w:szCs w:val="22"/>
        </w:rPr>
        <w:t>,</w:t>
      </w:r>
      <w:r w:rsidR="00A3623D">
        <w:rPr>
          <w:rFonts w:asciiTheme="majorHAnsi" w:hAnsiTheme="majorHAnsi" w:cstheme="majorHAnsi"/>
          <w:sz w:val="22"/>
          <w:szCs w:val="22"/>
        </w:rPr>
        <w:t xml:space="preserve"> </w:t>
      </w:r>
      <w:r w:rsidR="00A05CE9">
        <w:rPr>
          <w:rFonts w:asciiTheme="majorHAnsi" w:hAnsiTheme="majorHAnsi" w:cstheme="majorHAnsi"/>
          <w:sz w:val="22"/>
          <w:szCs w:val="22"/>
        </w:rPr>
        <w:t>in turn</w:t>
      </w:r>
      <w:r w:rsidR="001B549B">
        <w:rPr>
          <w:rFonts w:asciiTheme="majorHAnsi" w:hAnsiTheme="majorHAnsi" w:cstheme="majorHAnsi"/>
          <w:sz w:val="22"/>
          <w:szCs w:val="22"/>
        </w:rPr>
        <w:t>,</w:t>
      </w:r>
      <w:r w:rsidR="00A05CE9">
        <w:rPr>
          <w:rFonts w:asciiTheme="majorHAnsi" w:hAnsiTheme="majorHAnsi" w:cstheme="majorHAnsi"/>
          <w:sz w:val="22"/>
          <w:szCs w:val="22"/>
        </w:rPr>
        <w:t xml:space="preserve"> determine the structural habitat change experienced by birds and other 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t>, as well as directly influencing sound propagation</w:t>
      </w:r>
      <w:r w:rsidR="00176420">
        <w:rPr>
          <w:rFonts w:asciiTheme="majorHAnsi" w:hAnsiTheme="majorHAnsi" w:cstheme="majorHAnsi"/>
          <w:sz w:val="22"/>
          <w:szCs w:val="22"/>
        </w:rPr>
        <w:t xml:space="preserve"> </w:t>
      </w:r>
      <w:r w:rsidR="00176420">
        <w:rPr>
          <w:rFonts w:asciiTheme="majorHAnsi" w:hAnsiTheme="majorHAnsi" w:cstheme="majorHAnsi"/>
          <w:noProof/>
          <w:sz w:val="22"/>
          <w:szCs w:val="22"/>
        </w:rPr>
        <w:t>(Morton, 1975)</w:t>
      </w:r>
      <w:r w:rsidR="00A05CE9">
        <w:rPr>
          <w:rFonts w:asciiTheme="majorHAnsi" w:hAnsiTheme="majorHAnsi" w:cstheme="majorHAnsi"/>
          <w:sz w:val="22"/>
          <w:szCs w:val="22"/>
        </w:rPr>
        <w:t xml:space="preserve">. </w:t>
      </w:r>
    </w:p>
    <w:p w14:paraId="5D4DE426" w14:textId="63B2827C"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w:t>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t xml:space="preserve">, such methods </w:t>
      </w:r>
      <w:r w:rsidR="001B549B">
        <w:rPr>
          <w:rFonts w:asciiTheme="majorHAnsi" w:hAnsiTheme="majorHAnsi" w:cstheme="majorHAnsi"/>
          <w:sz w:val="22"/>
          <w:szCs w:val="22"/>
        </w:rPr>
        <w:t>are often</w:t>
      </w:r>
      <w:r w:rsidR="005D1386">
        <w:rPr>
          <w:rFonts w:asciiTheme="majorHAnsi" w:hAnsiTheme="majorHAnsi" w:cstheme="majorHAnsi"/>
          <w:sz w:val="22"/>
          <w:szCs w:val="22"/>
        </w:rPr>
        <w:t xml:space="preserv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noProof/>
          <w:sz w:val="22"/>
          <w:szCs w:val="22"/>
        </w:rPr>
        <w:t>(Alcocer et al., 2022)</w:t>
      </w:r>
      <w:r w:rsidR="005D1386">
        <w:rPr>
          <w:rFonts w:asciiTheme="majorHAnsi" w:hAnsiTheme="majorHAnsi" w:cstheme="majorHAnsi"/>
          <w:sz w:val="22"/>
          <w:szCs w:val="22"/>
        </w:rPr>
        <w:t>, but one with diminishing effect sizes over time as studies increasingly forego 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t>
      </w:r>
      <w:r w:rsidR="005D1386">
        <w:rPr>
          <w:rFonts w:asciiTheme="majorHAnsi" w:hAnsiTheme="majorHAnsi" w:cstheme="majorHAnsi"/>
          <w:sz w:val="22"/>
          <w:szCs w:val="22"/>
        </w:rPr>
        <w:lastRenderedPageBreak/>
        <w:t xml:space="preserve">which can hinder the interpretability of those acoustic indices aiming to reflect biodiversity </w:t>
      </w:r>
      <w:r w:rsidR="005D1386">
        <w:rPr>
          <w:rFonts w:asciiTheme="majorHAnsi" w:hAnsiTheme="majorHAnsi" w:cstheme="majorHAnsi"/>
          <w:noProof/>
          <w:sz w:val="22"/>
          <w:szCs w:val="22"/>
        </w:rPr>
        <w:t>(Ross et al., 2021</w:t>
      </w:r>
      <w:r w:rsidR="003C505E">
        <w:rPr>
          <w:rFonts w:asciiTheme="majorHAnsi" w:hAnsiTheme="majorHAnsi" w:cstheme="majorHAnsi"/>
          <w:noProof/>
          <w:sz w:val="22"/>
          <w:szCs w:val="22"/>
        </w:rPr>
        <w:t>a</w:t>
      </w:r>
      <w:r w:rsidR="005D1386">
        <w:rPr>
          <w:rFonts w:asciiTheme="majorHAnsi" w:hAnsiTheme="majorHAnsi" w:cstheme="majorHAnsi"/>
          <w:noProof/>
          <w:sz w:val="22"/>
          <w:szCs w:val="22"/>
        </w:rPr>
        <w:t>)</w:t>
      </w:r>
      <w:r w:rsidR="005D1386">
        <w:rPr>
          <w:rFonts w:asciiTheme="majorHAnsi" w:hAnsiTheme="majorHAnsi" w:cstheme="majorHAnsi"/>
          <w:sz w:val="22"/>
          <w:szCs w:val="22"/>
        </w:rPr>
        <w:t xml:space="preserve">. </w:t>
      </w:r>
      <w:commentRangeStart w:id="208"/>
      <w:r w:rsidR="00F24971">
        <w:rPr>
          <w:rFonts w:asciiTheme="majorHAnsi" w:hAnsiTheme="majorHAnsi" w:cstheme="majorHAnsi"/>
          <w:sz w:val="22"/>
          <w:szCs w:val="22"/>
        </w:rPr>
        <w:t xml:space="preserve">Though our acoustic indices and automated species 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noProof/>
          <w:sz w:val="22"/>
          <w:szCs w:val="22"/>
        </w:rPr>
        <w:t>Ferreira et al., 2018; Ross et al., 2018)</w:t>
      </w:r>
      <w:commentRangeEnd w:id="208"/>
      <w:r w:rsidR="00E73E6F">
        <w:rPr>
          <w:rStyle w:val="CommentReference"/>
        </w:rPr>
        <w:commentReference w:id="208"/>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proofErr w:type="spellStart"/>
      <w:r w:rsidR="00CF6792" w:rsidRPr="00CF6792">
        <w:rPr>
          <w:rFonts w:ascii="Calibri Light" w:hAnsiTheme="majorHAnsi" w:cs="Calibri Light"/>
          <w:sz w:val="22"/>
          <w:lang w:val="en-US"/>
        </w:rPr>
        <w:t>Vokurková</w:t>
      </w:r>
      <w:proofErr w:type="spellEnd"/>
      <w:r w:rsidR="00CF6792" w:rsidRPr="00CF6792">
        <w:rPr>
          <w:rFonts w:ascii="Calibri Light" w:hAnsiTheme="majorHAnsi" w:cs="Calibri Light"/>
          <w:sz w:val="22"/>
          <w:lang w:val="en-US"/>
        </w:rPr>
        <w:t xml:space="preserve"> et al., 2018)</w:t>
      </w:r>
      <w:r w:rsidR="00CF6792">
        <w:rPr>
          <w:rFonts w:asciiTheme="majorHAnsi" w:hAnsiTheme="majorHAnsi" w:cstheme="majorHAnsi"/>
          <w:sz w:val="22"/>
          <w:szCs w:val="22"/>
        </w:rPr>
        <w:t xml:space="preserve">, presenting a challenge when attempting to disentangle disturbance responses from seasonal soundscape change. </w:t>
      </w:r>
      <w:r w:rsidR="005F2783">
        <w:rPr>
          <w:rFonts w:asciiTheme="majorHAnsi" w:hAnsiTheme="majorHAnsi" w:cstheme="majorHAnsi"/>
          <w:sz w:val="22"/>
          <w:szCs w:val="22"/>
        </w:rPr>
        <w:t xml:space="preserve">Our moving average detrend aimed to remove as much seasonal signal as possible, though longer time series are needed for more sophisticated approaches to </w:t>
      </w:r>
      <w:proofErr w:type="spellStart"/>
      <w:r w:rsidR="005F2783">
        <w:rPr>
          <w:rFonts w:asciiTheme="majorHAnsi" w:hAnsiTheme="majorHAnsi" w:cstheme="majorHAnsi"/>
          <w:sz w:val="22"/>
          <w:szCs w:val="22"/>
        </w:rPr>
        <w:t>deseasonalisation</w:t>
      </w:r>
      <w:proofErr w:type="spellEnd"/>
      <w:r w:rsidR="005F2783">
        <w:rPr>
          <w:rFonts w:asciiTheme="majorHAnsi" w:hAnsiTheme="majorHAnsi" w:cstheme="majorHAnsi"/>
          <w:sz w:val="22"/>
          <w:szCs w:val="22"/>
        </w:rPr>
        <w:t xml:space="preserve">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 field sites by their dominant land use identified an optimal split of two clusters, separating primarily forested sites from those dominated by developed urban or agricultural land use. However,</w:t>
      </w:r>
      <w:r w:rsidR="00720F69">
        <w:rPr>
          <w:rFonts w:asciiTheme="majorHAnsi" w:hAnsiTheme="majorHAnsi" w:cstheme="majorHAnsi"/>
          <w:sz w:val="22"/>
          <w:szCs w:val="22"/>
        </w:rPr>
        <w:t xml:space="preserve"> these </w:t>
      </w:r>
      <w:r w:rsidR="00924CB4">
        <w:rPr>
          <w:rFonts w:asciiTheme="majorHAnsi" w:hAnsiTheme="majorHAnsi" w:cstheme="majorHAnsi"/>
          <w:sz w:val="22"/>
          <w:szCs w:val="22"/>
        </w:rPr>
        <w:t xml:space="preserve">developed </w:t>
      </w:r>
      <w:r w:rsidR="00720F69">
        <w:rPr>
          <w:rFonts w:asciiTheme="majorHAnsi" w:hAnsiTheme="majorHAnsi" w:cstheme="majorHAnsi"/>
          <w:sz w:val="22"/>
          <w:szCs w:val="22"/>
        </w:rPr>
        <w:t xml:space="preserve">land uses can act on ecological dynamics and stability in different ways. For example, </w:t>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t xml:space="preserve"> used citizen science data from across France to show that agricultural intensification directly affected population, and</w:t>
      </w:r>
      <w:ins w:id="209" w:author="Ian Donohue" w:date="2022-12-09T09:54:00Z">
        <w:r w:rsidR="00E73E6F">
          <w:rPr>
            <w:rFonts w:asciiTheme="majorHAnsi" w:hAnsiTheme="majorHAnsi" w:cstheme="majorHAnsi"/>
            <w:sz w:val="22"/>
            <w:szCs w:val="22"/>
          </w:rPr>
          <w:t>,</w:t>
        </w:r>
      </w:ins>
      <w:r w:rsidR="00720F69">
        <w:rPr>
          <w:rFonts w:asciiTheme="majorHAnsi" w:hAnsiTheme="majorHAnsi" w:cstheme="majorHAnsi"/>
          <w:sz w:val="22"/>
          <w:szCs w:val="22"/>
        </w:rPr>
        <w:t xml:space="preserve"> in turn, community stability of birds, while urbanisation acted only indirectly on community stability through changes to diversity and</w:t>
      </w:r>
      <w:r w:rsidR="00CC2803">
        <w:rPr>
          <w:rFonts w:asciiTheme="majorHAnsi" w:hAnsiTheme="majorHAnsi" w:cstheme="majorHAnsi"/>
          <w:sz w:val="22"/>
          <w:szCs w:val="22"/>
        </w:rPr>
        <w:t xml:space="preserve"> </w:t>
      </w:r>
      <w:r w:rsidR="00720F69">
        <w:rPr>
          <w:rFonts w:asciiTheme="majorHAnsi" w:hAnsiTheme="majorHAnsi" w:cstheme="majorHAnsi"/>
          <w:sz w:val="22"/>
          <w:szCs w:val="22"/>
        </w:rPr>
        <w:t xml:space="preserve">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thus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5238E277"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Our study tested the capacity for land use and climate change in the form of extreme weather events to jointly shape ecological stability. Using passive acoustic monitoring data from a landscape-scale sensor network across Okinawa </w:t>
      </w:r>
      <w:ins w:id="210" w:author="Ian Donohue" w:date="2022-12-09T09:55:00Z">
        <w:r w:rsidR="00E73E6F">
          <w:rPr>
            <w:rFonts w:asciiTheme="majorHAnsi" w:hAnsiTheme="majorHAnsi" w:cstheme="majorHAnsi"/>
            <w:sz w:val="22"/>
            <w:szCs w:val="22"/>
          </w:rPr>
          <w:t>I</w:t>
        </w:r>
      </w:ins>
      <w:del w:id="211" w:author="Ian Donohue" w:date="2022-12-09T09:55:00Z">
        <w:r w:rsidDel="00E73E6F">
          <w:rPr>
            <w:rFonts w:asciiTheme="majorHAnsi" w:hAnsiTheme="majorHAnsi" w:cstheme="majorHAnsi"/>
            <w:sz w:val="22"/>
            <w:szCs w:val="22"/>
          </w:rPr>
          <w:delText>i</w:delText>
        </w:r>
      </w:del>
      <w:r>
        <w:rPr>
          <w:rFonts w:asciiTheme="majorHAnsi" w:hAnsiTheme="majorHAnsi" w:cstheme="majorHAnsi"/>
          <w:sz w:val="22"/>
          <w:szCs w:val="22"/>
        </w:rPr>
        <w:t xml:space="preserve">sland,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developed urban and agricultural field sites, suggesting that forest sites exhibited a wider variety of pathways through which soundscapes could respond to typhoon disturbance. That is, land use intensification may produce ecological communities that are inflexible in how they respond to disturbance </w:t>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t xml:space="preserve">, while forest sites harbour communities with greater potential for resilience to future disturbance through patch dynamics and rescue effects among different local forest communities </w:t>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t>.</w:t>
      </w:r>
      <w:r w:rsidR="00CC2803">
        <w:rPr>
          <w:rFonts w:asciiTheme="majorHAnsi" w:hAnsiTheme="majorHAnsi" w:cstheme="majorHAnsi"/>
          <w:sz w:val="22"/>
          <w:szCs w:val="22"/>
        </w:rPr>
        <w:t xml:space="preserve"> </w:t>
      </w:r>
      <w:del w:id="212" w:author="Ian Donohue" w:date="2022-12-09T10:04:00Z">
        <w:r w:rsidR="00CC2803" w:rsidDel="000E05AE">
          <w:rPr>
            <w:rFonts w:asciiTheme="majorHAnsi" w:hAnsiTheme="majorHAnsi" w:cstheme="majorHAnsi"/>
            <w:sz w:val="22"/>
            <w:szCs w:val="22"/>
          </w:rPr>
          <w:delText>These results thus further emphasise the importance of Okinawa’s Yanbaru forest both as a biodiversity hotspot and as a key contributor to landscape-scale resilience (</w:delText>
        </w:r>
        <w:r w:rsidR="00CC2803" w:rsidRPr="00CC2803" w:rsidDel="000E05AE">
          <w:rPr>
            <w:rFonts w:asciiTheme="majorHAnsi" w:hAnsiTheme="majorHAnsi" w:cstheme="majorHAnsi"/>
            <w:sz w:val="22"/>
            <w:szCs w:val="22"/>
          </w:rPr>
          <w:delText xml:space="preserve">Itô et al. 2000; </w:delText>
        </w:r>
        <w:r w:rsidR="00CC2803" w:rsidDel="000E05AE">
          <w:rPr>
            <w:rFonts w:asciiTheme="majorHAnsi" w:hAnsiTheme="majorHAnsi" w:cstheme="majorHAnsi"/>
            <w:sz w:val="22"/>
            <w:szCs w:val="22"/>
          </w:rPr>
          <w:delText xml:space="preserve">Gibson et al., 2011). </w:delText>
        </w:r>
      </w:del>
      <w:r w:rsidR="00BE3456">
        <w:rPr>
          <w:rFonts w:asciiTheme="majorHAnsi" w:hAnsiTheme="majorHAnsi" w:cstheme="majorHAnsi"/>
          <w:sz w:val="22"/>
          <w:szCs w:val="22"/>
        </w:rPr>
        <w:t xml:space="preserve">This study draws on prior knowledge of Okinawan biodiversity </w:t>
      </w:r>
      <w:r w:rsidR="00856B6F" w:rsidRPr="00856B6F">
        <w:rPr>
          <w:rFonts w:ascii="Calibri Light" w:hAnsiTheme="majorHAnsi" w:cs="Calibri Light"/>
          <w:sz w:val="22"/>
          <w:lang w:val="en-US"/>
        </w:rPr>
        <w:t xml:space="preserve">(Inoue et al., 2019; </w:t>
      </w:r>
      <w:proofErr w:type="spellStart"/>
      <w:r w:rsidR="00856B6F" w:rsidRPr="00856B6F">
        <w:rPr>
          <w:rFonts w:ascii="Calibri Light" w:hAnsiTheme="majorHAnsi" w:cs="Calibri Light"/>
          <w:sz w:val="22"/>
          <w:lang w:val="en-US"/>
        </w:rPr>
        <w:t>Itô</w:t>
      </w:r>
      <w:proofErr w:type="spellEnd"/>
      <w:r w:rsidR="00856B6F" w:rsidRPr="00856B6F">
        <w:rPr>
          <w:rFonts w:ascii="Calibri Light" w:hAnsiTheme="majorHAnsi" w:cs="Calibri Light"/>
          <w:sz w:val="22"/>
          <w:lang w:val="en-US"/>
        </w:rPr>
        <w:t xml:space="preserve"> et al., 2000; McWhirter et al., 1996)</w:t>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system </w:t>
      </w:r>
      <w:r w:rsidR="00856B6F">
        <w:rPr>
          <w:rFonts w:asciiTheme="majorHAnsi" w:hAnsiTheme="majorHAnsi" w:cstheme="majorHAnsi"/>
          <w:noProof/>
          <w:sz w:val="22"/>
          <w:szCs w:val="22"/>
        </w:rPr>
        <w:t>(Ross et al., 2018</w:t>
      </w:r>
      <w:r w:rsidR="003C505E">
        <w:rPr>
          <w:rFonts w:asciiTheme="majorHAnsi" w:hAnsiTheme="majorHAnsi" w:cstheme="majorHAnsi"/>
          <w:noProof/>
          <w:sz w:val="22"/>
          <w:szCs w:val="22"/>
        </w:rPr>
        <w:t>, 2021a</w:t>
      </w:r>
      <w:r w:rsidR="00856B6F">
        <w:rPr>
          <w:rFonts w:asciiTheme="majorHAnsi" w:hAnsiTheme="majorHAnsi" w:cstheme="majorHAnsi"/>
          <w:noProof/>
          <w:sz w:val="22"/>
          <w:szCs w:val="22"/>
        </w:rPr>
        <w:t>)</w:t>
      </w:r>
      <w:r w:rsidR="00856B6F">
        <w:rPr>
          <w:rFonts w:asciiTheme="majorHAnsi" w:hAnsiTheme="majorHAnsi" w:cstheme="majorHAnsi"/>
          <w:sz w:val="22"/>
          <w:szCs w:val="22"/>
        </w:rPr>
        <w:t xml:space="preserve">, and the characteristics of typhoons and land use intensification across Okinawa </w:t>
      </w:r>
      <w:ins w:id="213" w:author="Ian Donohue" w:date="2022-12-09T10:05:00Z">
        <w:r w:rsidR="000E05AE">
          <w:rPr>
            <w:rFonts w:asciiTheme="majorHAnsi" w:hAnsiTheme="majorHAnsi" w:cstheme="majorHAnsi"/>
            <w:sz w:val="22"/>
            <w:szCs w:val="22"/>
          </w:rPr>
          <w:t>I</w:t>
        </w:r>
      </w:ins>
      <w:del w:id="214" w:author="Ian Donohue" w:date="2022-12-09T10:05:00Z">
        <w:r w:rsidR="00856B6F" w:rsidDel="000E05AE">
          <w:rPr>
            <w:rFonts w:asciiTheme="majorHAnsi" w:hAnsiTheme="majorHAnsi" w:cstheme="majorHAnsi"/>
            <w:sz w:val="22"/>
            <w:szCs w:val="22"/>
          </w:rPr>
          <w:delText>i</w:delText>
        </w:r>
      </w:del>
      <w:r w:rsidR="00856B6F">
        <w:rPr>
          <w:rFonts w:asciiTheme="majorHAnsi" w:hAnsiTheme="majorHAnsi" w:cstheme="majorHAnsi"/>
          <w:sz w:val="22"/>
          <w:szCs w:val="22"/>
        </w:rPr>
        <w:t xml:space="preserve">sland </w:t>
      </w:r>
      <w:r w:rsidR="00856B6F">
        <w:rPr>
          <w:rFonts w:asciiTheme="majorHAnsi" w:hAnsiTheme="majorHAnsi" w:cstheme="majorHAnsi"/>
          <w:noProof/>
          <w:sz w:val="22"/>
          <w:szCs w:val="22"/>
        </w:rPr>
        <w:t xml:space="preserve">(Elliott &amp; Nino, 1960; </w:t>
      </w:r>
      <w:r w:rsidR="00856B6F">
        <w:rPr>
          <w:rFonts w:asciiTheme="majorHAnsi" w:hAnsiTheme="majorHAnsi" w:cstheme="majorHAnsi"/>
          <w:noProof/>
          <w:sz w:val="22"/>
          <w:szCs w:val="22"/>
        </w:rPr>
        <w:lastRenderedPageBreak/>
        <w:t>Takeuchi et al., 1981)</w:t>
      </w:r>
      <w:r w:rsidR="00856B6F">
        <w:rPr>
          <w:rFonts w:asciiTheme="majorHAnsi" w:hAnsiTheme="majorHAnsi" w:cstheme="majorHAnsi"/>
          <w:sz w:val="22"/>
          <w:szCs w:val="22"/>
        </w:rPr>
        <w:t xml:space="preserve">. Such baseline data provides a 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species and soundscape responses to the joint threats of climate change and land use intensification from acoustic recordings</w:t>
      </w:r>
      <w:r w:rsidR="007057F0">
        <w:rPr>
          <w:rFonts w:asciiTheme="majorHAnsi" w:hAnsiTheme="majorHAnsi" w:cstheme="majorHAnsi"/>
          <w:sz w:val="22"/>
          <w:szCs w:val="22"/>
        </w:rPr>
        <w:t xml:space="preserve"> of typhoons </w:t>
      </w:r>
      <w:r w:rsidR="007057F0">
        <w:rPr>
          <w:rFonts w:asciiTheme="majorHAnsi" w:hAnsiTheme="majorHAnsi" w:cstheme="majorHAnsi"/>
          <w:noProof/>
          <w:sz w:val="22"/>
          <w:szCs w:val="22"/>
        </w:rPr>
        <w:t>(Altwegg et al., 2017)</w:t>
      </w:r>
      <w:r w:rsidR="00FB0C7D">
        <w:rPr>
          <w:rFonts w:asciiTheme="majorHAnsi" w:hAnsiTheme="majorHAnsi" w:cstheme="majorHAnsi"/>
          <w:sz w:val="22"/>
          <w:szCs w:val="22"/>
        </w:rPr>
        <w:t xml:space="preserve">. </w:t>
      </w:r>
      <w:r w:rsidR="0078310F">
        <w:rPr>
          <w:rFonts w:asciiTheme="majorHAnsi" w:hAnsiTheme="majorHAnsi" w:cstheme="majorHAnsi"/>
          <w:sz w:val="22"/>
          <w:szCs w:val="22"/>
        </w:rPr>
        <w:t xml:space="preserve">As longer and higher-resolution acoustic data is amassed,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 xml:space="preserve">become ever clearer, particularly </w:t>
      </w:r>
      <w:proofErr w:type="gramStart"/>
      <w:r w:rsidR="0078310F">
        <w:rPr>
          <w:rFonts w:asciiTheme="majorHAnsi" w:hAnsiTheme="majorHAnsi" w:cstheme="majorHAnsi"/>
          <w:sz w:val="22"/>
          <w:szCs w:val="22"/>
        </w:rPr>
        <w:t>in light of</w:t>
      </w:r>
      <w:proofErr w:type="gramEnd"/>
      <w:r w:rsidR="0078310F">
        <w:rPr>
          <w:rFonts w:asciiTheme="majorHAnsi" w:hAnsiTheme="majorHAnsi" w:cstheme="majorHAnsi"/>
          <w:sz w:val="22"/>
          <w:szCs w:val="22"/>
        </w:rPr>
        <w:t xml:space="preserve"> the increasing frequency and destructive potential of </w:t>
      </w:r>
      <w:r w:rsidR="00CC2803">
        <w:rPr>
          <w:rFonts w:asciiTheme="majorHAnsi" w:hAnsiTheme="majorHAnsi" w:cstheme="majorHAnsi"/>
          <w:sz w:val="22"/>
          <w:szCs w:val="22"/>
        </w:rPr>
        <w:t>extreme</w:t>
      </w:r>
      <w:r w:rsidR="0078310F">
        <w:rPr>
          <w:rFonts w:asciiTheme="majorHAnsi" w:hAnsiTheme="majorHAnsi" w:cstheme="majorHAnsi"/>
          <w:sz w:val="22"/>
          <w:szCs w:val="22"/>
        </w:rPr>
        <w:t xml:space="preserve"> events in the Anthropocene.</w:t>
      </w:r>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92E2A56" w14:textId="1DC7E5CA" w:rsidR="00F96A0D" w:rsidRPr="00E829C3" w:rsidRDefault="00C56717" w:rsidP="006E468F">
      <w:pPr>
        <w:spacing w:line="360" w:lineRule="auto"/>
        <w:rPr>
          <w:rFonts w:asciiTheme="majorHAnsi" w:hAnsiTheme="majorHAnsi" w:cstheme="majorHAnsi"/>
          <w:sz w:val="21"/>
          <w:szCs w:val="21"/>
        </w:rPr>
      </w:pPr>
      <w:commentRangeStart w:id="215"/>
      <w:r w:rsidRPr="00E829C3">
        <w:rPr>
          <w:rFonts w:asciiTheme="majorHAnsi" w:hAnsiTheme="majorHAnsi" w:cstheme="majorHAnsi"/>
          <w:sz w:val="21"/>
          <w:szCs w:val="21"/>
        </w:rPr>
        <w:t xml:space="preserve">Many individuals in the OKEON </w:t>
      </w:r>
      <w:proofErr w:type="spellStart"/>
      <w:r w:rsidRPr="00E829C3">
        <w:rPr>
          <w:rFonts w:asciiTheme="majorHAnsi" w:hAnsiTheme="majorHAnsi" w:cstheme="majorHAnsi"/>
          <w:sz w:val="21"/>
          <w:szCs w:val="21"/>
        </w:rPr>
        <w:t>churamori</w:t>
      </w:r>
      <w:proofErr w:type="spellEnd"/>
      <w:r w:rsidRPr="00E829C3">
        <w:rPr>
          <w:rFonts w:asciiTheme="majorHAnsi" w:hAnsiTheme="majorHAnsi" w:cstheme="majorHAnsi"/>
          <w:sz w:val="21"/>
          <w:szCs w:val="21"/>
        </w:rPr>
        <w:t xml:space="preserve"> project </w:t>
      </w:r>
      <w:commentRangeEnd w:id="215"/>
      <w:r w:rsidR="006E468F">
        <w:rPr>
          <w:rStyle w:val="CommentReference"/>
        </w:rPr>
        <w:commentReference w:id="215"/>
      </w:r>
      <w:r w:rsidRPr="00E829C3">
        <w:rPr>
          <w:rFonts w:asciiTheme="majorHAnsi" w:hAnsiTheme="majorHAnsi" w:cstheme="majorHAnsi"/>
          <w:sz w:val="21"/>
          <w:szCs w:val="21"/>
        </w:rPr>
        <w:t xml:space="preserve">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w:t>
      </w:r>
      <w:proofErr w:type="spellStart"/>
      <w:r w:rsidR="00E829C3" w:rsidRPr="00E829C3">
        <w:rPr>
          <w:rFonts w:asciiTheme="majorHAnsi" w:hAnsiTheme="majorHAnsi" w:cstheme="majorHAnsi"/>
          <w:sz w:val="21"/>
          <w:szCs w:val="21"/>
        </w:rPr>
        <w:t>Churamori</w:t>
      </w:r>
      <w:proofErr w:type="spellEnd"/>
      <w:r w:rsidR="00E829C3" w:rsidRPr="00E829C3">
        <w:rPr>
          <w:rFonts w:asciiTheme="majorHAnsi" w:hAnsiTheme="majorHAnsi" w:cstheme="majorHAnsi"/>
          <w:sz w:val="21"/>
          <w:szCs w:val="21"/>
        </w:rPr>
        <w:t xml:space="preserve">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8"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77A89033" w14:textId="0A4C710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Abbas, S., Nichol, J. E., Fischer, G. A., Wong, M. S., &amp; </w:t>
      </w:r>
      <w:proofErr w:type="spellStart"/>
      <w:r w:rsidRPr="00471AF7">
        <w:rPr>
          <w:rFonts w:asciiTheme="majorHAnsi" w:hAnsiTheme="majorHAnsi" w:cstheme="majorHAnsi"/>
          <w:sz w:val="20"/>
          <w:szCs w:val="20"/>
        </w:rPr>
        <w:t>Irteza</w:t>
      </w:r>
      <w:proofErr w:type="spellEnd"/>
      <w:r w:rsidRPr="00471AF7">
        <w:rPr>
          <w:rFonts w:asciiTheme="majorHAnsi" w:hAnsiTheme="majorHAnsi" w:cstheme="majorHAnsi"/>
          <w:sz w:val="20"/>
          <w:szCs w:val="20"/>
        </w:rPr>
        <w:t xml:space="preserve">, S. M. (2020). Impact assessment of a super-typhoon on Hong Kong’s secondary vegetation and recommendations for restoration of resilience in the forest succession. </w:t>
      </w:r>
      <w:r w:rsidRPr="00471AF7">
        <w:rPr>
          <w:rFonts w:asciiTheme="majorHAnsi" w:hAnsiTheme="majorHAnsi" w:cstheme="majorHAnsi"/>
          <w:i/>
          <w:iCs/>
          <w:sz w:val="20"/>
          <w:szCs w:val="20"/>
        </w:rPr>
        <w:t>Agricultural and Forest Meteorology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280</w:t>
      </w:r>
      <w:r w:rsidRPr="00471AF7">
        <w:rPr>
          <w:rFonts w:asciiTheme="majorHAnsi" w:hAnsiTheme="majorHAnsi" w:cstheme="majorHAnsi"/>
          <w:sz w:val="20"/>
          <w:szCs w:val="20"/>
        </w:rPr>
        <w:t>, 107784. https://doi.org/10.1016/j.agrformet.2019.107784</w:t>
      </w:r>
    </w:p>
    <w:p w14:paraId="18B0FACD"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Alcocer</w:t>
      </w:r>
      <w:proofErr w:type="spellEnd"/>
      <w:r w:rsidRPr="00471AF7">
        <w:rPr>
          <w:rFonts w:asciiTheme="majorHAnsi" w:hAnsiTheme="majorHAnsi" w:cstheme="majorHAnsi"/>
          <w:sz w:val="20"/>
          <w:szCs w:val="20"/>
        </w:rPr>
        <w:t xml:space="preserve">, I., Lima, H., </w:t>
      </w:r>
      <w:proofErr w:type="spellStart"/>
      <w:r w:rsidRPr="00471AF7">
        <w:rPr>
          <w:rFonts w:asciiTheme="majorHAnsi" w:hAnsiTheme="majorHAnsi" w:cstheme="majorHAnsi"/>
          <w:sz w:val="20"/>
          <w:szCs w:val="20"/>
        </w:rPr>
        <w:t>Sugai</w:t>
      </w:r>
      <w:proofErr w:type="spellEnd"/>
      <w:r w:rsidRPr="00471AF7">
        <w:rPr>
          <w:rFonts w:asciiTheme="majorHAnsi" w:hAnsiTheme="majorHAnsi" w:cstheme="majorHAnsi"/>
          <w:sz w:val="20"/>
          <w:szCs w:val="20"/>
        </w:rPr>
        <w:t xml:space="preserve">, L. S. M., &amp; </w:t>
      </w:r>
      <w:proofErr w:type="spellStart"/>
      <w:r w:rsidRPr="00471AF7">
        <w:rPr>
          <w:rFonts w:asciiTheme="majorHAnsi" w:hAnsiTheme="majorHAnsi" w:cstheme="majorHAnsi"/>
          <w:sz w:val="20"/>
          <w:szCs w:val="20"/>
        </w:rPr>
        <w:t>Llusia</w:t>
      </w:r>
      <w:proofErr w:type="spellEnd"/>
      <w:r w:rsidRPr="00471AF7">
        <w:rPr>
          <w:rFonts w:asciiTheme="majorHAnsi" w:hAnsiTheme="majorHAnsi" w:cstheme="majorHAnsi"/>
          <w:sz w:val="20"/>
          <w:szCs w:val="20"/>
        </w:rPr>
        <w:t xml:space="preserve">, D. (2022). Acoustic indices as proxies for biodiversity: A meta-analysis. </w:t>
      </w:r>
      <w:r w:rsidRPr="00471AF7">
        <w:rPr>
          <w:rFonts w:asciiTheme="majorHAnsi" w:hAnsiTheme="majorHAnsi" w:cstheme="majorHAnsi"/>
          <w:i/>
          <w:iCs/>
          <w:sz w:val="20"/>
          <w:szCs w:val="20"/>
        </w:rPr>
        <w:t>Biological Reviews</w:t>
      </w:r>
      <w:r w:rsidRPr="00471AF7">
        <w:rPr>
          <w:rFonts w:asciiTheme="majorHAnsi" w:hAnsiTheme="majorHAnsi" w:cstheme="majorHAnsi"/>
          <w:sz w:val="20"/>
          <w:szCs w:val="20"/>
        </w:rPr>
        <w:t>. https://doi.org/10.1111/brv.12890</w:t>
      </w:r>
    </w:p>
    <w:p w14:paraId="5892512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Altwegg</w:t>
      </w:r>
      <w:proofErr w:type="spellEnd"/>
      <w:r w:rsidRPr="00471AF7">
        <w:rPr>
          <w:rFonts w:asciiTheme="majorHAnsi" w:hAnsiTheme="majorHAnsi" w:cstheme="majorHAnsi"/>
          <w:sz w:val="20"/>
          <w:szCs w:val="20"/>
        </w:rPr>
        <w:t xml:space="preserve">, R., Visser, V., Bailey, L. D., &amp; </w:t>
      </w:r>
      <w:proofErr w:type="spellStart"/>
      <w:r w:rsidRPr="00471AF7">
        <w:rPr>
          <w:rFonts w:asciiTheme="majorHAnsi" w:hAnsiTheme="majorHAnsi" w:cstheme="majorHAnsi"/>
          <w:sz w:val="20"/>
          <w:szCs w:val="20"/>
        </w:rPr>
        <w:t>Erni</w:t>
      </w:r>
      <w:proofErr w:type="spellEnd"/>
      <w:r w:rsidRPr="00471AF7">
        <w:rPr>
          <w:rFonts w:asciiTheme="majorHAnsi" w:hAnsiTheme="majorHAnsi" w:cstheme="majorHAnsi"/>
          <w:sz w:val="20"/>
          <w:szCs w:val="20"/>
        </w:rPr>
        <w:t xml:space="preserve">, B. (2017). Learning from single extreme events. </w:t>
      </w:r>
      <w:r w:rsidRPr="00471AF7">
        <w:rPr>
          <w:rFonts w:asciiTheme="majorHAnsi" w:hAnsiTheme="majorHAnsi" w:cstheme="majorHAnsi"/>
          <w:i/>
          <w:iCs/>
          <w:sz w:val="20"/>
          <w:szCs w:val="20"/>
        </w:rPr>
        <w:t>Philosophical Transactions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372</w:t>
      </w:r>
      <w:r w:rsidRPr="00471AF7">
        <w:rPr>
          <w:rFonts w:asciiTheme="majorHAnsi" w:hAnsiTheme="majorHAnsi" w:cstheme="majorHAnsi"/>
          <w:sz w:val="20"/>
          <w:szCs w:val="20"/>
        </w:rPr>
        <w:t>(1723), 20160141. https://doi.org/10.1098/rstb.2016.0141</w:t>
      </w:r>
    </w:p>
    <w:p w14:paraId="003F43D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Ares, Á., </w:t>
      </w:r>
      <w:proofErr w:type="spellStart"/>
      <w:r w:rsidRPr="00471AF7">
        <w:rPr>
          <w:rFonts w:asciiTheme="majorHAnsi" w:hAnsiTheme="majorHAnsi" w:cstheme="majorHAnsi"/>
          <w:sz w:val="20"/>
          <w:szCs w:val="20"/>
        </w:rPr>
        <w:t>Brisbin</w:t>
      </w:r>
      <w:proofErr w:type="spellEnd"/>
      <w:r w:rsidRPr="00471AF7">
        <w:rPr>
          <w:rFonts w:asciiTheme="majorHAnsi" w:hAnsiTheme="majorHAnsi" w:cstheme="majorHAnsi"/>
          <w:sz w:val="20"/>
          <w:szCs w:val="20"/>
        </w:rPr>
        <w:t xml:space="preserve">, M. M., Sato, K. N., Martín, J. P., </w:t>
      </w:r>
      <w:proofErr w:type="spellStart"/>
      <w:r w:rsidRPr="00471AF7">
        <w:rPr>
          <w:rFonts w:asciiTheme="majorHAnsi" w:hAnsiTheme="majorHAnsi" w:cstheme="majorHAnsi"/>
          <w:sz w:val="20"/>
          <w:szCs w:val="20"/>
        </w:rPr>
        <w:t>Iinuma</w:t>
      </w:r>
      <w:proofErr w:type="spellEnd"/>
      <w:r w:rsidRPr="00471AF7">
        <w:rPr>
          <w:rFonts w:asciiTheme="majorHAnsi" w:hAnsiTheme="majorHAnsi" w:cstheme="majorHAnsi"/>
          <w:sz w:val="20"/>
          <w:szCs w:val="20"/>
        </w:rPr>
        <w:t xml:space="preserve">, Y., &amp; Mitarai, S. (2020). Extreme storms cause rapid but short-lived shifts in nearshore subtropical bacterial communities. </w:t>
      </w:r>
      <w:r w:rsidRPr="00471AF7">
        <w:rPr>
          <w:rFonts w:asciiTheme="majorHAnsi" w:hAnsiTheme="majorHAnsi" w:cstheme="majorHAnsi"/>
          <w:i/>
          <w:iCs/>
          <w:sz w:val="20"/>
          <w:szCs w:val="20"/>
        </w:rPr>
        <w:t>Environmental Microbiology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(11), 4571–4588. https://doi.org/10.1111/1462-2920.15178</w:t>
      </w:r>
    </w:p>
    <w:p w14:paraId="161A7BA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Ausprey</w:t>
      </w:r>
      <w:proofErr w:type="spellEnd"/>
      <w:r w:rsidRPr="00471AF7">
        <w:rPr>
          <w:rFonts w:asciiTheme="majorHAnsi" w:hAnsiTheme="majorHAnsi" w:cstheme="majorHAnsi"/>
          <w:sz w:val="20"/>
          <w:szCs w:val="20"/>
        </w:rPr>
        <w:t xml:space="preserve">, I. J., Newell, F. L., &amp; Robinson, S. K. (2022). Functional response traits and altered ecological niches drive the disassembly of cloud forest bird communities in tropical montane </w:t>
      </w:r>
      <w:proofErr w:type="spellStart"/>
      <w:r w:rsidRPr="00471AF7">
        <w:rPr>
          <w:rFonts w:asciiTheme="majorHAnsi" w:hAnsiTheme="majorHAnsi" w:cstheme="majorHAnsi"/>
          <w:sz w:val="20"/>
          <w:szCs w:val="20"/>
        </w:rPr>
        <w:t>countrysides</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91</w:t>
      </w:r>
      <w:r w:rsidRPr="00471AF7">
        <w:rPr>
          <w:rFonts w:asciiTheme="majorHAnsi" w:hAnsiTheme="majorHAnsi" w:cstheme="majorHAnsi"/>
          <w:sz w:val="20"/>
          <w:szCs w:val="20"/>
        </w:rPr>
        <w:t>(11), 2314–2328. https://doi.org/10.1111/1365-2656.13816</w:t>
      </w:r>
    </w:p>
    <w:p w14:paraId="11077D4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Azuma, S., Sasaki, K., &amp; </w:t>
      </w:r>
      <w:proofErr w:type="spellStart"/>
      <w:r w:rsidRPr="00471AF7">
        <w:rPr>
          <w:rFonts w:asciiTheme="majorHAnsi" w:hAnsiTheme="majorHAnsi" w:cstheme="majorHAnsi"/>
          <w:sz w:val="20"/>
          <w:szCs w:val="20"/>
        </w:rPr>
        <w:t>ltô</w:t>
      </w:r>
      <w:proofErr w:type="spellEnd"/>
      <w:r w:rsidRPr="00471AF7">
        <w:rPr>
          <w:rFonts w:asciiTheme="majorHAnsi" w:hAnsiTheme="majorHAnsi" w:cstheme="majorHAnsi"/>
          <w:sz w:val="20"/>
          <w:szCs w:val="20"/>
        </w:rPr>
        <w:t xml:space="preserve">, Y. (1997). Effects of undergrowth removal on the species diversity of insects in natural forests of Okinawa </w:t>
      </w:r>
      <w:proofErr w:type="spellStart"/>
      <w:r w:rsidRPr="00471AF7">
        <w:rPr>
          <w:rFonts w:asciiTheme="majorHAnsi" w:hAnsiTheme="majorHAnsi" w:cstheme="majorHAnsi"/>
          <w:sz w:val="20"/>
          <w:szCs w:val="20"/>
        </w:rPr>
        <w:t>Hontô</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Pacific Conservation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(2), 156–160. https://doi.org/10.1071/pc970156</w:t>
      </w:r>
    </w:p>
    <w:p w14:paraId="675D13EA"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Baert</w:t>
      </w:r>
      <w:proofErr w:type="spellEnd"/>
      <w:r w:rsidRPr="00471AF7">
        <w:rPr>
          <w:rFonts w:asciiTheme="majorHAnsi" w:hAnsiTheme="majorHAnsi" w:cstheme="majorHAnsi"/>
          <w:sz w:val="20"/>
          <w:szCs w:val="20"/>
        </w:rPr>
        <w:t xml:space="preserve">, J. M., De Laender, F., </w:t>
      </w:r>
      <w:proofErr w:type="spellStart"/>
      <w:r w:rsidRPr="00471AF7">
        <w:rPr>
          <w:rFonts w:asciiTheme="majorHAnsi" w:hAnsiTheme="majorHAnsi" w:cstheme="majorHAnsi"/>
          <w:sz w:val="20"/>
          <w:szCs w:val="20"/>
        </w:rPr>
        <w:t>Sabbe</w:t>
      </w:r>
      <w:proofErr w:type="spellEnd"/>
      <w:r w:rsidRPr="00471AF7">
        <w:rPr>
          <w:rFonts w:asciiTheme="majorHAnsi" w:hAnsiTheme="majorHAnsi" w:cstheme="majorHAnsi"/>
          <w:sz w:val="20"/>
          <w:szCs w:val="20"/>
        </w:rPr>
        <w:t xml:space="preserve">, K., &amp; Janssen, C. R. (2016). Biodiversity increases functional and compositional resistance, but decreases resilience in phytoplankton communities.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97</w:t>
      </w:r>
      <w:r w:rsidRPr="00471AF7">
        <w:rPr>
          <w:rFonts w:asciiTheme="majorHAnsi" w:hAnsiTheme="majorHAnsi" w:cstheme="majorHAnsi"/>
          <w:sz w:val="20"/>
          <w:szCs w:val="20"/>
        </w:rPr>
        <w:t>(12), 3433–3440. https://doi.org/10.1002/ecy.1601</w:t>
      </w:r>
    </w:p>
    <w:p w14:paraId="78D1DA3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Bhatia, K. T., </w:t>
      </w:r>
      <w:proofErr w:type="spellStart"/>
      <w:r w:rsidRPr="00471AF7">
        <w:rPr>
          <w:rFonts w:asciiTheme="majorHAnsi" w:hAnsiTheme="majorHAnsi" w:cstheme="majorHAnsi"/>
          <w:sz w:val="20"/>
          <w:szCs w:val="20"/>
        </w:rPr>
        <w:t>Vecchi</w:t>
      </w:r>
      <w:proofErr w:type="spellEnd"/>
      <w:r w:rsidRPr="00471AF7">
        <w:rPr>
          <w:rFonts w:asciiTheme="majorHAnsi" w:hAnsiTheme="majorHAnsi" w:cstheme="majorHAnsi"/>
          <w:sz w:val="20"/>
          <w:szCs w:val="20"/>
        </w:rPr>
        <w:t xml:space="preserve">, G. A., Knutson, T. R., Murakami, H., </w:t>
      </w: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Dixon, K. W., &amp; Whitlock, C. E. (2019). Recent increases in tropical cyclone intensification rates.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Article 1. https://doi.org/10.1038/s41467-019-08471-z</w:t>
      </w:r>
    </w:p>
    <w:p w14:paraId="25AD7D1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Boyd, A. D., Gowans, S., Mann, D. A., &amp; Simard, P. (2021). Tropical Storm Debby: Soundscape and fish sound production in Tampa Bay and the Gulf of Mexico. </w:t>
      </w:r>
      <w:r w:rsidRPr="00471AF7">
        <w:rPr>
          <w:rFonts w:asciiTheme="majorHAnsi" w:hAnsiTheme="majorHAnsi" w:cstheme="majorHAnsi"/>
          <w:i/>
          <w:iCs/>
          <w:sz w:val="20"/>
          <w:szCs w:val="20"/>
        </w:rPr>
        <w:t>PLOS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(7), e0254614–e0254614. https://doi.org/10.1371/JOURNAL.PONE.0254614</w:t>
      </w:r>
    </w:p>
    <w:p w14:paraId="0BA3F69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Bradfer</w:t>
      </w:r>
      <w:proofErr w:type="spellEnd"/>
      <w:r w:rsidRPr="00471AF7">
        <w:rPr>
          <w:rFonts w:asciiTheme="majorHAnsi" w:hAnsiTheme="majorHAnsi" w:cstheme="majorHAnsi"/>
          <w:sz w:val="20"/>
          <w:szCs w:val="20"/>
        </w:rPr>
        <w:t xml:space="preserve">-Lawrence, T., </w:t>
      </w:r>
      <w:proofErr w:type="spellStart"/>
      <w:r w:rsidRPr="00471AF7">
        <w:rPr>
          <w:rFonts w:asciiTheme="majorHAnsi" w:hAnsiTheme="majorHAnsi" w:cstheme="majorHAnsi"/>
          <w:sz w:val="20"/>
          <w:szCs w:val="20"/>
        </w:rPr>
        <w:t>Bunnefeld</w:t>
      </w:r>
      <w:proofErr w:type="spellEnd"/>
      <w:r w:rsidRPr="00471AF7">
        <w:rPr>
          <w:rFonts w:asciiTheme="majorHAnsi" w:hAnsiTheme="majorHAnsi" w:cstheme="majorHAnsi"/>
          <w:sz w:val="20"/>
          <w:szCs w:val="20"/>
        </w:rPr>
        <w:t xml:space="preserve">, N., Gardner, N., Willis, S. G., &amp; Dent, D. H. (2020). Rapid assessment of avian species richness and abundance using acoustic indices.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115</w:t>
      </w:r>
      <w:r w:rsidRPr="00471AF7">
        <w:rPr>
          <w:rFonts w:asciiTheme="majorHAnsi" w:hAnsiTheme="majorHAnsi" w:cstheme="majorHAnsi"/>
          <w:sz w:val="20"/>
          <w:szCs w:val="20"/>
        </w:rPr>
        <w:t>(April), 106400–106400. https://doi.org/10.1016/j.ecolind.2020.106400</w:t>
      </w:r>
    </w:p>
    <w:p w14:paraId="2C3759D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Burivalova, Z., Game, E. T., &amp; Butler, R. A. (2019). The sound of a tropical forest.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363</w:t>
      </w:r>
      <w:r w:rsidRPr="00471AF7">
        <w:rPr>
          <w:rFonts w:asciiTheme="majorHAnsi" w:hAnsiTheme="majorHAnsi" w:cstheme="majorHAnsi"/>
          <w:sz w:val="20"/>
          <w:szCs w:val="20"/>
        </w:rPr>
        <w:t>(6422), 28–29. https://doi.org/10.1126/science.aav1902</w:t>
      </w:r>
    </w:p>
    <w:p w14:paraId="627E7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Burivalova, Z., Lee, T. M., </w:t>
      </w:r>
      <w:proofErr w:type="spellStart"/>
      <w:r w:rsidRPr="00471AF7">
        <w:rPr>
          <w:rFonts w:asciiTheme="majorHAnsi" w:hAnsiTheme="majorHAnsi" w:cstheme="majorHAnsi"/>
          <w:sz w:val="20"/>
          <w:szCs w:val="20"/>
        </w:rPr>
        <w:t>Giam</w:t>
      </w:r>
      <w:proofErr w:type="spellEnd"/>
      <w:r w:rsidRPr="00471AF7">
        <w:rPr>
          <w:rFonts w:asciiTheme="majorHAnsi" w:hAnsiTheme="majorHAnsi" w:cstheme="majorHAnsi"/>
          <w:sz w:val="20"/>
          <w:szCs w:val="20"/>
        </w:rPr>
        <w:t xml:space="preserve">, X., </w:t>
      </w:r>
      <w:proofErr w:type="spellStart"/>
      <w:r w:rsidRPr="00471AF7">
        <w:rPr>
          <w:rFonts w:asciiTheme="majorHAnsi" w:hAnsiTheme="majorHAnsi" w:cstheme="majorHAnsi"/>
          <w:sz w:val="20"/>
          <w:szCs w:val="20"/>
        </w:rPr>
        <w:t>Sekercioglu</w:t>
      </w:r>
      <w:proofErr w:type="spellEnd"/>
      <w:r w:rsidRPr="00471AF7">
        <w:rPr>
          <w:rFonts w:asciiTheme="majorHAnsi" w:hAnsiTheme="majorHAnsi" w:cstheme="majorHAnsi"/>
          <w:sz w:val="20"/>
          <w:szCs w:val="20"/>
        </w:rPr>
        <w:t xml:space="preserve">, Ç. H., </w:t>
      </w:r>
      <w:proofErr w:type="spellStart"/>
      <w:r w:rsidRPr="00471AF7">
        <w:rPr>
          <w:rFonts w:asciiTheme="majorHAnsi" w:hAnsiTheme="majorHAnsi" w:cstheme="majorHAnsi"/>
          <w:sz w:val="20"/>
          <w:szCs w:val="20"/>
        </w:rPr>
        <w:t>Wilcove</w:t>
      </w:r>
      <w:proofErr w:type="spellEnd"/>
      <w:r w:rsidRPr="00471AF7">
        <w:rPr>
          <w:rFonts w:asciiTheme="majorHAnsi" w:hAnsiTheme="majorHAnsi" w:cstheme="majorHAnsi"/>
          <w:sz w:val="20"/>
          <w:szCs w:val="20"/>
        </w:rPr>
        <w:t xml:space="preserve">, D. S., &amp; Koh, L. P. (2015). Avian responses to selective logging shaped by species traits and logging practices. </w:t>
      </w:r>
      <w:r w:rsidRPr="00471AF7">
        <w:rPr>
          <w:rFonts w:asciiTheme="majorHAnsi" w:hAnsiTheme="majorHAnsi" w:cstheme="majorHAnsi"/>
          <w:i/>
          <w:iCs/>
          <w:sz w:val="20"/>
          <w:szCs w:val="20"/>
        </w:rPr>
        <w:t>Proceedings of the Royal Society B: Biological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282</w:t>
      </w:r>
      <w:r w:rsidRPr="00471AF7">
        <w:rPr>
          <w:rFonts w:asciiTheme="majorHAnsi" w:hAnsiTheme="majorHAnsi" w:cstheme="majorHAnsi"/>
          <w:sz w:val="20"/>
          <w:szCs w:val="20"/>
        </w:rPr>
        <w:t>(1808). https://doi.org/10.1098/rspb.2015.0164</w:t>
      </w:r>
    </w:p>
    <w:p w14:paraId="27CCD1B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Burivalova, Z., </w:t>
      </w:r>
      <w:proofErr w:type="spellStart"/>
      <w:r w:rsidRPr="00471AF7">
        <w:rPr>
          <w:rFonts w:asciiTheme="majorHAnsi" w:hAnsiTheme="majorHAnsi" w:cstheme="majorHAnsi"/>
          <w:sz w:val="20"/>
          <w:szCs w:val="20"/>
        </w:rPr>
        <w:t>Şekercioǧlu</w:t>
      </w:r>
      <w:proofErr w:type="spellEnd"/>
      <w:r w:rsidRPr="00471AF7">
        <w:rPr>
          <w:rFonts w:asciiTheme="majorHAnsi" w:hAnsiTheme="majorHAnsi" w:cstheme="majorHAnsi"/>
          <w:sz w:val="20"/>
          <w:szCs w:val="20"/>
        </w:rPr>
        <w:t xml:space="preserve">, Ç. H., &amp; Koh, L. P. (2014). Thresholds of logging intensity to maintain tropical forest biodiversity.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(16), 1893–1898. https://doi.org/10.1016/j.cub.2014.06.065</w:t>
      </w:r>
    </w:p>
    <w:p w14:paraId="77971FCA"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Bürkner</w:t>
      </w:r>
      <w:proofErr w:type="spellEnd"/>
      <w:r w:rsidRPr="00471AF7">
        <w:rPr>
          <w:rFonts w:asciiTheme="majorHAnsi" w:hAnsiTheme="majorHAnsi" w:cstheme="majorHAnsi"/>
          <w:sz w:val="20"/>
          <w:szCs w:val="20"/>
        </w:rPr>
        <w:t xml:space="preserve">, P.-C. (2017). brms: An R package for Bayesian multilevel models using Stan.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80</w:t>
      </w:r>
      <w:r w:rsidRPr="00471AF7">
        <w:rPr>
          <w:rFonts w:asciiTheme="majorHAnsi" w:hAnsiTheme="majorHAnsi" w:cstheme="majorHAnsi"/>
          <w:sz w:val="20"/>
          <w:szCs w:val="20"/>
        </w:rPr>
        <w:t>, 1–28.</w:t>
      </w:r>
    </w:p>
    <w:p w14:paraId="7BAB8A4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Butsic</w:t>
      </w:r>
      <w:proofErr w:type="spellEnd"/>
      <w:r w:rsidRPr="00471AF7">
        <w:rPr>
          <w:rFonts w:asciiTheme="majorHAnsi" w:hAnsiTheme="majorHAnsi" w:cstheme="majorHAnsi"/>
          <w:sz w:val="20"/>
          <w:szCs w:val="20"/>
        </w:rPr>
        <w:t xml:space="preserve">, V., Lewis, D. J., </w:t>
      </w:r>
      <w:proofErr w:type="spellStart"/>
      <w:r w:rsidRPr="00471AF7">
        <w:rPr>
          <w:rFonts w:asciiTheme="majorHAnsi" w:hAnsiTheme="majorHAnsi" w:cstheme="majorHAnsi"/>
          <w:sz w:val="20"/>
          <w:szCs w:val="20"/>
        </w:rPr>
        <w:t>Radeloff</w:t>
      </w:r>
      <w:proofErr w:type="spellEnd"/>
      <w:r w:rsidRPr="00471AF7">
        <w:rPr>
          <w:rFonts w:asciiTheme="majorHAnsi" w:hAnsiTheme="majorHAnsi" w:cstheme="majorHAnsi"/>
          <w:sz w:val="20"/>
          <w:szCs w:val="20"/>
        </w:rPr>
        <w:t xml:space="preserve">, V. C., Baumann, M., &amp; </w:t>
      </w:r>
      <w:proofErr w:type="spellStart"/>
      <w:r w:rsidRPr="00471AF7">
        <w:rPr>
          <w:rFonts w:asciiTheme="majorHAnsi" w:hAnsiTheme="majorHAnsi" w:cstheme="majorHAnsi"/>
          <w:sz w:val="20"/>
          <w:szCs w:val="20"/>
        </w:rPr>
        <w:t>Kuemmerle</w:t>
      </w:r>
      <w:proofErr w:type="spellEnd"/>
      <w:r w:rsidRPr="00471AF7">
        <w:rPr>
          <w:rFonts w:asciiTheme="majorHAnsi" w:hAnsiTheme="majorHAnsi" w:cstheme="majorHAnsi"/>
          <w:sz w:val="20"/>
          <w:szCs w:val="20"/>
        </w:rPr>
        <w:t xml:space="preserve">, T. (2017). Quasi-experimental methods enable stronger inferences from observational data in ecology. </w:t>
      </w:r>
      <w:r w:rsidRPr="00471AF7">
        <w:rPr>
          <w:rFonts w:asciiTheme="majorHAnsi" w:hAnsiTheme="majorHAnsi" w:cstheme="majorHAnsi"/>
          <w:i/>
          <w:iCs/>
          <w:sz w:val="20"/>
          <w:szCs w:val="20"/>
        </w:rPr>
        <w:t>Basic and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w:t>
      </w:r>
      <w:r w:rsidRPr="00471AF7">
        <w:rPr>
          <w:rFonts w:asciiTheme="majorHAnsi" w:hAnsiTheme="majorHAnsi" w:cstheme="majorHAnsi"/>
          <w:sz w:val="20"/>
          <w:szCs w:val="20"/>
        </w:rPr>
        <w:t>, 1–10. https://doi.org/10.1016/j.baae.2017.01.005</w:t>
      </w:r>
    </w:p>
    <w:p w14:paraId="7EE5D15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Cazelles</w:t>
      </w:r>
      <w:proofErr w:type="spellEnd"/>
      <w:r w:rsidRPr="00471AF7">
        <w:rPr>
          <w:rFonts w:asciiTheme="majorHAnsi" w:hAnsiTheme="majorHAnsi" w:cstheme="majorHAnsi"/>
          <w:sz w:val="20"/>
          <w:szCs w:val="20"/>
        </w:rPr>
        <w:t xml:space="preserve">, B., Chavez, M., </w:t>
      </w:r>
      <w:proofErr w:type="spellStart"/>
      <w:r w:rsidRPr="00471AF7">
        <w:rPr>
          <w:rFonts w:asciiTheme="majorHAnsi" w:hAnsiTheme="majorHAnsi" w:cstheme="majorHAnsi"/>
          <w:sz w:val="20"/>
          <w:szCs w:val="20"/>
        </w:rPr>
        <w:t>Berteaux</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Ménard</w:t>
      </w:r>
      <w:proofErr w:type="spellEnd"/>
      <w:r w:rsidRPr="00471AF7">
        <w:rPr>
          <w:rFonts w:asciiTheme="majorHAnsi" w:hAnsiTheme="majorHAnsi" w:cstheme="majorHAnsi"/>
          <w:sz w:val="20"/>
          <w:szCs w:val="20"/>
        </w:rPr>
        <w:t xml:space="preserve">, F., Vik, J. O., </w:t>
      </w:r>
      <w:proofErr w:type="spellStart"/>
      <w:r w:rsidRPr="00471AF7">
        <w:rPr>
          <w:rFonts w:asciiTheme="majorHAnsi" w:hAnsiTheme="majorHAnsi" w:cstheme="majorHAnsi"/>
          <w:sz w:val="20"/>
          <w:szCs w:val="20"/>
        </w:rPr>
        <w:t>Jenouvrier</w:t>
      </w:r>
      <w:proofErr w:type="spellEnd"/>
      <w:r w:rsidRPr="00471AF7">
        <w:rPr>
          <w:rFonts w:asciiTheme="majorHAnsi" w:hAnsiTheme="majorHAnsi" w:cstheme="majorHAnsi"/>
          <w:sz w:val="20"/>
          <w:szCs w:val="20"/>
        </w:rPr>
        <w:t xml:space="preserve">, S., &amp; Stenseth, N. C. (2008). Wavelet analysis of ecological time series. </w:t>
      </w:r>
      <w:r w:rsidRPr="00471AF7">
        <w:rPr>
          <w:rFonts w:asciiTheme="majorHAnsi" w:hAnsiTheme="majorHAnsi" w:cstheme="majorHAnsi"/>
          <w:i/>
          <w:iCs/>
          <w:sz w:val="20"/>
          <w:szCs w:val="20"/>
        </w:rPr>
        <w:t>Oecologia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156</w:t>
      </w:r>
      <w:r w:rsidRPr="00471AF7">
        <w:rPr>
          <w:rFonts w:asciiTheme="majorHAnsi" w:hAnsiTheme="majorHAnsi" w:cstheme="majorHAnsi"/>
          <w:sz w:val="20"/>
          <w:szCs w:val="20"/>
        </w:rPr>
        <w:t>(2), 287–304. https://doi.org/10.1007/s00442-008-0993-2</w:t>
      </w:r>
    </w:p>
    <w:p w14:paraId="519CCBF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Cely</w:t>
      </w:r>
      <w:proofErr w:type="spellEnd"/>
      <w:r w:rsidRPr="00471AF7">
        <w:rPr>
          <w:rFonts w:asciiTheme="majorHAnsi" w:hAnsiTheme="majorHAnsi" w:cstheme="majorHAnsi"/>
          <w:sz w:val="20"/>
          <w:szCs w:val="20"/>
        </w:rPr>
        <w:t xml:space="preserve">, J. E. (1991). Wildlife Effects of Hurricane Hugo.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319–326.</w:t>
      </w:r>
    </w:p>
    <w:p w14:paraId="0748FEE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Chevalier, M.,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Å., </w:t>
      </w:r>
      <w:proofErr w:type="spellStart"/>
      <w:r w:rsidRPr="00471AF7">
        <w:rPr>
          <w:rFonts w:asciiTheme="majorHAnsi" w:hAnsiTheme="majorHAnsi" w:cstheme="majorHAnsi"/>
          <w:sz w:val="20"/>
          <w:szCs w:val="20"/>
        </w:rPr>
        <w:t>Pärt</w:t>
      </w:r>
      <w:proofErr w:type="spellEnd"/>
      <w:r w:rsidRPr="00471AF7">
        <w:rPr>
          <w:rFonts w:asciiTheme="majorHAnsi" w:hAnsiTheme="majorHAnsi" w:cstheme="majorHAnsi"/>
          <w:sz w:val="20"/>
          <w:szCs w:val="20"/>
        </w:rPr>
        <w:t xml:space="preserve">, T., &amp; Knape, J. (2019). Changes in forest bird abundance, community structure and composition following a hurricane in Sweden.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(11), 1862–1873. https://doi.org/10.1111/ecog.04578</w:t>
      </w:r>
    </w:p>
    <w:p w14:paraId="16686ED1" w14:textId="4DF385D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Clark, A. T., Arnoldi, J.-F., </w:t>
      </w: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w:t>
      </w:r>
      <w:proofErr w:type="spellStart"/>
      <w:r w:rsidRPr="00471AF7">
        <w:rPr>
          <w:rFonts w:asciiTheme="majorHAnsi" w:hAnsiTheme="majorHAnsi" w:cstheme="majorHAnsi"/>
          <w:sz w:val="20"/>
          <w:szCs w:val="20"/>
        </w:rPr>
        <w:t>Barabas</w:t>
      </w:r>
      <w:proofErr w:type="spellEnd"/>
      <w:r w:rsidRPr="00471AF7">
        <w:rPr>
          <w:rFonts w:asciiTheme="majorHAnsi" w:hAnsiTheme="majorHAnsi" w:cstheme="majorHAnsi"/>
          <w:sz w:val="20"/>
          <w:szCs w:val="20"/>
        </w:rPr>
        <w:t xml:space="preserve">, G., </w:t>
      </w:r>
      <w:proofErr w:type="spellStart"/>
      <w:r w:rsidRPr="00471AF7">
        <w:rPr>
          <w:rFonts w:asciiTheme="majorHAnsi" w:hAnsiTheme="majorHAnsi" w:cstheme="majorHAnsi"/>
          <w:sz w:val="20"/>
          <w:szCs w:val="20"/>
        </w:rPr>
        <w:t>Hodapp</w:t>
      </w:r>
      <w:proofErr w:type="spellEnd"/>
      <w:r w:rsidRPr="00471AF7">
        <w:rPr>
          <w:rFonts w:asciiTheme="majorHAnsi" w:hAnsiTheme="majorHAnsi" w:cstheme="majorHAnsi"/>
          <w:sz w:val="20"/>
          <w:szCs w:val="20"/>
        </w:rPr>
        <w:t xml:space="preserve">, D., </w:t>
      </w:r>
      <w:proofErr w:type="spellStart"/>
      <w:r w:rsidRPr="00471AF7">
        <w:rPr>
          <w:rFonts w:asciiTheme="majorHAnsi" w:hAnsiTheme="majorHAnsi" w:cstheme="majorHAnsi"/>
          <w:sz w:val="20"/>
          <w:szCs w:val="20"/>
        </w:rPr>
        <w:t>Karakoç</w:t>
      </w:r>
      <w:proofErr w:type="spellEnd"/>
      <w:r w:rsidRPr="00471AF7">
        <w:rPr>
          <w:rFonts w:asciiTheme="majorHAnsi" w:hAnsiTheme="majorHAnsi" w:cstheme="majorHAnsi"/>
          <w:sz w:val="20"/>
          <w:szCs w:val="20"/>
        </w:rPr>
        <w:t xml:space="preserve">, C., … </w:t>
      </w:r>
      <w:proofErr w:type="spellStart"/>
      <w:r w:rsidRPr="00471AF7">
        <w:rPr>
          <w:rFonts w:asciiTheme="majorHAnsi" w:hAnsiTheme="majorHAnsi" w:cstheme="majorHAnsi"/>
          <w:sz w:val="20"/>
          <w:szCs w:val="20"/>
        </w:rPr>
        <w:t>Harpole</w:t>
      </w:r>
      <w:proofErr w:type="spellEnd"/>
      <w:r w:rsidRPr="00471AF7">
        <w:rPr>
          <w:rFonts w:asciiTheme="majorHAnsi" w:hAnsiTheme="majorHAnsi" w:cstheme="majorHAnsi"/>
          <w:sz w:val="20"/>
          <w:szCs w:val="20"/>
        </w:rPr>
        <w:t>, S. (2021). General statistical scaling laws for stability in ecological systems.</w:t>
      </w:r>
      <w:r w:rsidR="00471AF7">
        <w:rPr>
          <w:rFonts w:asciiTheme="majorHAnsi" w:hAnsiTheme="majorHAnsi" w:cstheme="majorHAnsi"/>
          <w:sz w:val="20"/>
          <w:szCs w:val="20"/>
        </w:rPr>
        <w:t xml:space="preserve"> </w:t>
      </w:r>
      <w:r w:rsidR="00471AF7"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24</w:t>
      </w:r>
      <w:r w:rsidRPr="00471AF7">
        <w:rPr>
          <w:rFonts w:asciiTheme="majorHAnsi" w:hAnsiTheme="majorHAnsi" w:cstheme="majorHAnsi"/>
          <w:sz w:val="20"/>
          <w:szCs w:val="20"/>
        </w:rPr>
        <w:t>(7), 1474–1486. https://doi.org/10.1111/ele.13760</w:t>
      </w:r>
    </w:p>
    <w:p w14:paraId="3F6FFB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Cohen, J. M., Fink, D., &amp; Zuckerberg, B. (2021). Extreme winter weather disrupts bird occurrence and abundance patterns at geographic scales. </w:t>
      </w:r>
      <w:proofErr w:type="spellStart"/>
      <w:r w:rsidRPr="00471AF7">
        <w:rPr>
          <w:rFonts w:asciiTheme="majorHAnsi" w:hAnsiTheme="majorHAnsi" w:cstheme="majorHAnsi"/>
          <w:i/>
          <w:iCs/>
          <w:sz w:val="20"/>
          <w:szCs w:val="20"/>
        </w:rPr>
        <w:t>Ecography</w:t>
      </w:r>
      <w:proofErr w:type="spellEnd"/>
      <w:r w:rsidRPr="00471AF7">
        <w:rPr>
          <w:rFonts w:asciiTheme="majorHAnsi" w:hAnsiTheme="majorHAnsi" w:cstheme="majorHAnsi"/>
          <w:sz w:val="20"/>
          <w:szCs w:val="20"/>
        </w:rPr>
        <w:t>, 1–13. https://doi.org/10.1111/ecog.05495</w:t>
      </w:r>
    </w:p>
    <w:p w14:paraId="46122FD5"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Craven, D., </w:t>
      </w:r>
      <w:proofErr w:type="spellStart"/>
      <w:r w:rsidRPr="00471AF7">
        <w:rPr>
          <w:rFonts w:asciiTheme="majorHAnsi" w:hAnsiTheme="majorHAnsi" w:cstheme="majorHAnsi"/>
          <w:sz w:val="20"/>
          <w:szCs w:val="20"/>
        </w:rPr>
        <w:t>Filotas</w:t>
      </w:r>
      <w:proofErr w:type="spellEnd"/>
      <w:r w:rsidRPr="00471AF7">
        <w:rPr>
          <w:rFonts w:asciiTheme="majorHAnsi" w:hAnsiTheme="majorHAnsi" w:cstheme="majorHAnsi"/>
          <w:sz w:val="20"/>
          <w:szCs w:val="20"/>
        </w:rPr>
        <w:t xml:space="preserve">, E., Angers, V. A., &amp; Messier, C. (2016). Evaluating resilience of tree communities in fragmented landscapes: Linking functional response diversity with landscape connectivity. </w:t>
      </w:r>
      <w:r w:rsidRPr="00471AF7">
        <w:rPr>
          <w:rFonts w:asciiTheme="majorHAnsi" w:hAnsiTheme="majorHAnsi" w:cstheme="majorHAnsi"/>
          <w:i/>
          <w:iCs/>
          <w:sz w:val="20"/>
          <w:szCs w:val="20"/>
        </w:rPr>
        <w:t>Diversity and Distributions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(5), 505–518. https://doi.org/10.1111/ddi.12423</w:t>
      </w:r>
    </w:p>
    <w:p w14:paraId="42C1CF8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Daskalova</w:t>
      </w:r>
      <w:proofErr w:type="spellEnd"/>
      <w:r w:rsidRPr="00471AF7">
        <w:rPr>
          <w:rFonts w:asciiTheme="majorHAnsi" w:hAnsiTheme="majorHAnsi" w:cstheme="majorHAnsi"/>
          <w:sz w:val="20"/>
          <w:szCs w:val="20"/>
        </w:rPr>
        <w:t xml:space="preserve">, G. N., Myers-Smith, I. H., Bjorkman, A. D., </w:t>
      </w:r>
      <w:proofErr w:type="spellStart"/>
      <w:r w:rsidRPr="00471AF7">
        <w:rPr>
          <w:rFonts w:asciiTheme="majorHAnsi" w:hAnsiTheme="majorHAnsi" w:cstheme="majorHAnsi"/>
          <w:sz w:val="20"/>
          <w:szCs w:val="20"/>
        </w:rPr>
        <w:t>Blowes</w:t>
      </w:r>
      <w:proofErr w:type="spellEnd"/>
      <w:r w:rsidRPr="00471AF7">
        <w:rPr>
          <w:rFonts w:asciiTheme="majorHAnsi" w:hAnsiTheme="majorHAnsi" w:cstheme="majorHAnsi"/>
          <w:sz w:val="20"/>
          <w:szCs w:val="20"/>
        </w:rPr>
        <w:t xml:space="preserve">, S. A., Supp, S. R., </w:t>
      </w:r>
      <w:proofErr w:type="spellStart"/>
      <w:r w:rsidRPr="00471AF7">
        <w:rPr>
          <w:rFonts w:asciiTheme="majorHAnsi" w:hAnsiTheme="majorHAnsi" w:cstheme="majorHAnsi"/>
          <w:sz w:val="20"/>
          <w:szCs w:val="20"/>
        </w:rPr>
        <w:t>Magurran</w:t>
      </w:r>
      <w:proofErr w:type="spellEnd"/>
      <w:r w:rsidRPr="00471AF7">
        <w:rPr>
          <w:rFonts w:asciiTheme="majorHAnsi" w:hAnsiTheme="majorHAnsi" w:cstheme="majorHAnsi"/>
          <w:sz w:val="20"/>
          <w:szCs w:val="20"/>
        </w:rPr>
        <w:t xml:space="preserve">, A. E., &amp; Dornelas, M. (2020). Landscape-scale forest loss as a catalyst of population and biodiversity change Downloaded from.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368</w:t>
      </w:r>
      <w:r w:rsidRPr="00471AF7">
        <w:rPr>
          <w:rFonts w:asciiTheme="majorHAnsi" w:hAnsiTheme="majorHAnsi" w:cstheme="majorHAnsi"/>
          <w:sz w:val="20"/>
          <w:szCs w:val="20"/>
        </w:rPr>
        <w:t>(June), 1341–1347.</w:t>
      </w:r>
    </w:p>
    <w:p w14:paraId="20433D05" w14:textId="5C9D54FB"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J. L., Acevedo-Charry, O., Barclay, L., Burivalova, Z.,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D’Horta</w:t>
      </w:r>
      <w:proofErr w:type="spellEnd"/>
      <w:r w:rsidRPr="00471AF7">
        <w:rPr>
          <w:rFonts w:asciiTheme="majorHAnsi" w:hAnsiTheme="majorHAnsi" w:cstheme="majorHAnsi"/>
          <w:sz w:val="20"/>
          <w:szCs w:val="20"/>
        </w:rPr>
        <w:t xml:space="preserve">,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Aide, T. </w:t>
      </w:r>
      <w:r w:rsidR="00471AF7">
        <w:rPr>
          <w:rFonts w:asciiTheme="majorHAnsi" w:hAnsiTheme="majorHAnsi" w:cstheme="majorHAnsi"/>
          <w:sz w:val="20"/>
          <w:szCs w:val="20"/>
        </w:rPr>
        <w:t xml:space="preserve">M. </w:t>
      </w:r>
      <w:r w:rsidRPr="00471AF7">
        <w:rPr>
          <w:rFonts w:asciiTheme="majorHAnsi" w:hAnsiTheme="majorHAnsi" w:cstheme="majorHAnsi"/>
          <w:sz w:val="20"/>
          <w:szCs w:val="20"/>
        </w:rPr>
        <w:t xml:space="preserve">(2018). It’s time to listen: There is much to be learned from the sounds of tropical ecosystems.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50</w:t>
      </w:r>
      <w:r w:rsidRPr="00471AF7">
        <w:rPr>
          <w:rFonts w:asciiTheme="majorHAnsi" w:hAnsiTheme="majorHAnsi" w:cstheme="majorHAnsi"/>
          <w:sz w:val="20"/>
          <w:szCs w:val="20"/>
        </w:rPr>
        <w:t>(5), 713–718. https://doi.org/10.1111/btp.12593</w:t>
      </w:r>
    </w:p>
    <w:p w14:paraId="4E88AD86"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Deichmann</w:t>
      </w:r>
      <w:proofErr w:type="spellEnd"/>
      <w:r w:rsidRPr="00471AF7">
        <w:rPr>
          <w:rFonts w:asciiTheme="majorHAnsi" w:hAnsiTheme="majorHAnsi" w:cstheme="majorHAnsi"/>
          <w:sz w:val="20"/>
          <w:szCs w:val="20"/>
        </w:rPr>
        <w:t>, J. L., Hernández-Serna, A., Delgado C., J. A., Campos-</w:t>
      </w:r>
      <w:proofErr w:type="spellStart"/>
      <w:r w:rsidRPr="00471AF7">
        <w:rPr>
          <w:rFonts w:asciiTheme="majorHAnsi" w:hAnsiTheme="majorHAnsi" w:cstheme="majorHAnsi"/>
          <w:sz w:val="20"/>
          <w:szCs w:val="20"/>
        </w:rPr>
        <w:t>Cerqueira</w:t>
      </w:r>
      <w:proofErr w:type="spellEnd"/>
      <w:r w:rsidRPr="00471AF7">
        <w:rPr>
          <w:rFonts w:asciiTheme="majorHAnsi" w:hAnsiTheme="majorHAnsi" w:cstheme="majorHAnsi"/>
          <w:sz w:val="20"/>
          <w:szCs w:val="20"/>
        </w:rPr>
        <w:t xml:space="preserve">, M., &amp; Aide, T. M. (2017). Soundscape analysis and acoustic monitoring document impacts of natural gas exploration on biodiversity in a tropical forest.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74</w:t>
      </w:r>
      <w:r w:rsidRPr="00471AF7">
        <w:rPr>
          <w:rFonts w:asciiTheme="majorHAnsi" w:hAnsiTheme="majorHAnsi" w:cstheme="majorHAnsi"/>
          <w:sz w:val="20"/>
          <w:szCs w:val="20"/>
        </w:rPr>
        <w:t>, 39–48. https://doi.org/10.1016/j.ecolind.2016.11.002</w:t>
      </w:r>
    </w:p>
    <w:p w14:paraId="6C75DD2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Depraetere</w:t>
      </w:r>
      <w:proofErr w:type="spellEnd"/>
      <w:r w:rsidRPr="00471AF7">
        <w:rPr>
          <w:rFonts w:asciiTheme="majorHAnsi" w:hAnsiTheme="majorHAnsi" w:cstheme="majorHAnsi"/>
          <w:sz w:val="20"/>
          <w:szCs w:val="20"/>
        </w:rPr>
        <w:t xml:space="preserve">, M., </w:t>
      </w:r>
      <w:proofErr w:type="spellStart"/>
      <w:r w:rsidRPr="00471AF7">
        <w:rPr>
          <w:rFonts w:asciiTheme="majorHAnsi" w:hAnsiTheme="majorHAnsi" w:cstheme="majorHAnsi"/>
          <w:sz w:val="20"/>
          <w:szCs w:val="20"/>
        </w:rPr>
        <w:t>Pavoine</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Jiguet</w:t>
      </w:r>
      <w:proofErr w:type="spellEnd"/>
      <w:r w:rsidRPr="00471AF7">
        <w:rPr>
          <w:rFonts w:asciiTheme="majorHAnsi" w:hAnsiTheme="majorHAnsi" w:cstheme="majorHAnsi"/>
          <w:sz w:val="20"/>
          <w:szCs w:val="20"/>
        </w:rPr>
        <w:t xml:space="preserve">, F.,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Duvail</w:t>
      </w:r>
      <w:proofErr w:type="spellEnd"/>
      <w:r w:rsidRPr="00471AF7">
        <w:rPr>
          <w:rFonts w:asciiTheme="majorHAnsi" w:hAnsiTheme="majorHAnsi" w:cstheme="majorHAnsi"/>
          <w:sz w:val="20"/>
          <w:szCs w:val="20"/>
        </w:rPr>
        <w:t xml:space="preserve">, S., &amp; </w:t>
      </w: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(2012). Monitoring animal diversity using acoustic indices: Implementation in a temperate woodland.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 46–54. https://doi.org/10.1016/j.ecolind.2011.05.006</w:t>
      </w:r>
    </w:p>
    <w:p w14:paraId="00B2C59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Donihue</w:t>
      </w:r>
      <w:proofErr w:type="spellEnd"/>
      <w:r w:rsidRPr="00471AF7">
        <w:rPr>
          <w:rFonts w:asciiTheme="majorHAnsi" w:hAnsiTheme="majorHAnsi" w:cstheme="majorHAnsi"/>
          <w:sz w:val="20"/>
          <w:szCs w:val="20"/>
        </w:rPr>
        <w:t xml:space="preserve">, C. M., </w:t>
      </w:r>
      <w:proofErr w:type="spellStart"/>
      <w:r w:rsidRPr="00471AF7">
        <w:rPr>
          <w:rFonts w:asciiTheme="majorHAnsi" w:hAnsiTheme="majorHAnsi" w:cstheme="majorHAnsi"/>
          <w:sz w:val="20"/>
          <w:szCs w:val="20"/>
        </w:rPr>
        <w:t>Herrel</w:t>
      </w:r>
      <w:proofErr w:type="spellEnd"/>
      <w:r w:rsidRPr="00471AF7">
        <w:rPr>
          <w:rFonts w:asciiTheme="majorHAnsi" w:hAnsiTheme="majorHAnsi" w:cstheme="majorHAnsi"/>
          <w:sz w:val="20"/>
          <w:szCs w:val="20"/>
        </w:rPr>
        <w:t xml:space="preserve">, A., Fabre, A. C., Kamath, A., Geneva, A. J., </w:t>
      </w:r>
      <w:proofErr w:type="spellStart"/>
      <w:r w:rsidRPr="00471AF7">
        <w:rPr>
          <w:rFonts w:asciiTheme="majorHAnsi" w:hAnsiTheme="majorHAnsi" w:cstheme="majorHAnsi"/>
          <w:sz w:val="20"/>
          <w:szCs w:val="20"/>
        </w:rPr>
        <w:t>Schoener</w:t>
      </w:r>
      <w:proofErr w:type="spellEnd"/>
      <w:r w:rsidRPr="00471AF7">
        <w:rPr>
          <w:rFonts w:asciiTheme="majorHAnsi" w:hAnsiTheme="majorHAnsi" w:cstheme="majorHAnsi"/>
          <w:sz w:val="20"/>
          <w:szCs w:val="20"/>
        </w:rPr>
        <w:t xml:space="preserve">, T. W., Kolbe, J. J., &amp; </w:t>
      </w:r>
      <w:proofErr w:type="spellStart"/>
      <w:r w:rsidRPr="00471AF7">
        <w:rPr>
          <w:rFonts w:asciiTheme="majorHAnsi" w:hAnsiTheme="majorHAnsi" w:cstheme="majorHAnsi"/>
          <w:sz w:val="20"/>
          <w:szCs w:val="20"/>
        </w:rPr>
        <w:t>Losos</w:t>
      </w:r>
      <w:proofErr w:type="spellEnd"/>
      <w:r w:rsidRPr="00471AF7">
        <w:rPr>
          <w:rFonts w:asciiTheme="majorHAnsi" w:hAnsiTheme="majorHAnsi" w:cstheme="majorHAnsi"/>
          <w:sz w:val="20"/>
          <w:szCs w:val="20"/>
        </w:rPr>
        <w:t xml:space="preserve">, J. B. (2018). Hurricane-induced selection on the morphology of an island lizard.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560</w:t>
      </w:r>
      <w:r w:rsidRPr="00471AF7">
        <w:rPr>
          <w:rFonts w:asciiTheme="majorHAnsi" w:hAnsiTheme="majorHAnsi" w:cstheme="majorHAnsi"/>
          <w:sz w:val="20"/>
          <w:szCs w:val="20"/>
        </w:rPr>
        <w:t>(7716), 88–91. https://doi.org/10.1038/s41586-018-0352-3</w:t>
      </w:r>
    </w:p>
    <w:p w14:paraId="6553EFC6" w14:textId="4E7E4C98"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Donohue, I., Petchey, O. L., Montoya, J. M., Jackson, A. L., </w:t>
      </w:r>
      <w:proofErr w:type="spellStart"/>
      <w:r w:rsidRPr="00471AF7">
        <w:rPr>
          <w:rFonts w:asciiTheme="majorHAnsi" w:hAnsiTheme="majorHAnsi" w:cstheme="majorHAnsi"/>
          <w:sz w:val="20"/>
          <w:szCs w:val="20"/>
        </w:rPr>
        <w:t>Mcnally</w:t>
      </w:r>
      <w:proofErr w:type="spellEnd"/>
      <w:r w:rsidRPr="00471AF7">
        <w:rPr>
          <w:rFonts w:asciiTheme="majorHAnsi" w:hAnsiTheme="majorHAnsi" w:cstheme="majorHAnsi"/>
          <w:sz w:val="20"/>
          <w:szCs w:val="20"/>
        </w:rPr>
        <w:t xml:space="preserve">, L., Viana, M.,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Emmerson, M. C. (2013). On the dimensionality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(4), 421–429. https://doi.org/10.1111/ele.12086</w:t>
      </w:r>
    </w:p>
    <w:p w14:paraId="602273A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Elliott, J. C., &amp; Nino, Y. (1960). Okinawa’s Dry Typhoons. </w:t>
      </w:r>
      <w:r w:rsidRPr="00471AF7">
        <w:rPr>
          <w:rFonts w:asciiTheme="majorHAnsi" w:hAnsiTheme="majorHAnsi" w:cstheme="majorHAnsi"/>
          <w:i/>
          <w:iCs/>
          <w:sz w:val="20"/>
          <w:szCs w:val="20"/>
        </w:rPr>
        <w:t>American Midland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63</w:t>
      </w:r>
      <w:r w:rsidRPr="00471AF7">
        <w:rPr>
          <w:rFonts w:asciiTheme="majorHAnsi" w:hAnsiTheme="majorHAnsi" w:cstheme="majorHAnsi"/>
          <w:sz w:val="20"/>
          <w:szCs w:val="20"/>
        </w:rPr>
        <w:t>(1), 211–211. https://doi.org/10.2307/2422941</w:t>
      </w:r>
    </w:p>
    <w:p w14:paraId="24BC4C4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Emanuel, K. (2005). Increasing destructiveness of tropical cyclones over the past 30 years.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436</w:t>
      </w:r>
      <w:r w:rsidRPr="00471AF7">
        <w:rPr>
          <w:rFonts w:asciiTheme="majorHAnsi" w:hAnsiTheme="majorHAnsi" w:cstheme="majorHAnsi"/>
          <w:sz w:val="20"/>
          <w:szCs w:val="20"/>
        </w:rPr>
        <w:t>(7051), Article 7051. https://doi.org/10.1038/nature03906</w:t>
      </w:r>
    </w:p>
    <w:p w14:paraId="66C6FB8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Everham</w:t>
      </w:r>
      <w:proofErr w:type="spellEnd"/>
      <w:r w:rsidRPr="00471AF7">
        <w:rPr>
          <w:rFonts w:asciiTheme="majorHAnsi" w:hAnsiTheme="majorHAnsi" w:cstheme="majorHAnsi"/>
          <w:sz w:val="20"/>
          <w:szCs w:val="20"/>
        </w:rPr>
        <w:t xml:space="preserve">, E. M., &amp; Brokaw, N. V. L. (1996). Forest damage and recovery from catastrophic wind. </w:t>
      </w:r>
      <w:r w:rsidRPr="00471AF7">
        <w:rPr>
          <w:rFonts w:asciiTheme="majorHAnsi" w:hAnsiTheme="majorHAnsi" w:cstheme="majorHAnsi"/>
          <w:i/>
          <w:iCs/>
          <w:sz w:val="20"/>
          <w:szCs w:val="20"/>
        </w:rPr>
        <w:t>The Botanical Review 1996 62:2</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62</w:t>
      </w:r>
      <w:r w:rsidRPr="00471AF7">
        <w:rPr>
          <w:rFonts w:asciiTheme="majorHAnsi" w:hAnsiTheme="majorHAnsi" w:cstheme="majorHAnsi"/>
          <w:sz w:val="20"/>
          <w:szCs w:val="20"/>
        </w:rPr>
        <w:t>(2), 113–185. https://doi.org/10.1007/BF02857920</w:t>
      </w:r>
    </w:p>
    <w:p w14:paraId="7AABA18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Fairbrass, A. J., </w:t>
      </w:r>
      <w:proofErr w:type="spellStart"/>
      <w:r w:rsidRPr="00471AF7">
        <w:rPr>
          <w:rFonts w:asciiTheme="majorHAnsi" w:hAnsiTheme="majorHAnsi" w:cstheme="majorHAnsi"/>
          <w:sz w:val="20"/>
          <w:szCs w:val="20"/>
        </w:rPr>
        <w:t>Rennett</w:t>
      </w:r>
      <w:proofErr w:type="spellEnd"/>
      <w:r w:rsidRPr="00471AF7">
        <w:rPr>
          <w:rFonts w:asciiTheme="majorHAnsi" w:hAnsiTheme="majorHAnsi" w:cstheme="majorHAnsi"/>
          <w:sz w:val="20"/>
          <w:szCs w:val="20"/>
        </w:rPr>
        <w:t xml:space="preserve">, P., Williams, C., </w:t>
      </w:r>
      <w:proofErr w:type="spellStart"/>
      <w:r w:rsidRPr="00471AF7">
        <w:rPr>
          <w:rFonts w:asciiTheme="majorHAnsi" w:hAnsiTheme="majorHAnsi" w:cstheme="majorHAnsi"/>
          <w:sz w:val="20"/>
          <w:szCs w:val="20"/>
        </w:rPr>
        <w:t>Titheridge</w:t>
      </w:r>
      <w:proofErr w:type="spellEnd"/>
      <w:r w:rsidRPr="00471AF7">
        <w:rPr>
          <w:rFonts w:asciiTheme="majorHAnsi" w:hAnsiTheme="majorHAnsi" w:cstheme="majorHAnsi"/>
          <w:sz w:val="20"/>
          <w:szCs w:val="20"/>
        </w:rPr>
        <w:t xml:space="preserve">, H., &amp; Jones, K. E. (2017). Biases of acoustic indices measuring biodiversity in urban areas.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83</w:t>
      </w:r>
      <w:r w:rsidRPr="00471AF7">
        <w:rPr>
          <w:rFonts w:asciiTheme="majorHAnsi" w:hAnsiTheme="majorHAnsi" w:cstheme="majorHAnsi"/>
          <w:sz w:val="20"/>
          <w:szCs w:val="20"/>
        </w:rPr>
        <w:t>(February), 169–177. https://doi.org/10.1016/j.ecolind.2017.07.064</w:t>
      </w:r>
    </w:p>
    <w:p w14:paraId="255FFF0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Ferreira, L. M., Oliveira, E. G., Lopes, L. C., Brito, M. R., Baumgarten, J., Rodrigues, F. H., &amp; Sousa-Lima, R. S. (2018). What do insects, anurans, birds, and mammals have to say about soundscape indices in a tropical savanna. </w:t>
      </w:r>
      <w:r w:rsidRPr="00471AF7">
        <w:rPr>
          <w:rFonts w:asciiTheme="majorHAnsi" w:hAnsiTheme="majorHAnsi" w:cstheme="majorHAnsi"/>
          <w:i/>
          <w:iCs/>
          <w:sz w:val="20"/>
          <w:szCs w:val="20"/>
        </w:rPr>
        <w:t>Journal of Ecoacoustics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w:t>
      </w:r>
      <w:r w:rsidRPr="00471AF7">
        <w:rPr>
          <w:rFonts w:asciiTheme="majorHAnsi" w:hAnsiTheme="majorHAnsi" w:cstheme="majorHAnsi"/>
          <w:sz w:val="20"/>
          <w:szCs w:val="20"/>
        </w:rPr>
        <w:t>, PVH6YZ-PVH6YZ. https://doi.org/10.22261/JEA.PVH6YZ</w:t>
      </w:r>
    </w:p>
    <w:p w14:paraId="6EC75A5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Fraterrigo</w:t>
      </w:r>
      <w:proofErr w:type="spellEnd"/>
      <w:r w:rsidRPr="00471AF7">
        <w:rPr>
          <w:rFonts w:asciiTheme="majorHAnsi" w:hAnsiTheme="majorHAnsi" w:cstheme="majorHAnsi"/>
          <w:sz w:val="20"/>
          <w:szCs w:val="20"/>
        </w:rPr>
        <w:t xml:space="preserve">, J. M., &amp; </w:t>
      </w:r>
      <w:proofErr w:type="spellStart"/>
      <w:r w:rsidRPr="00471AF7">
        <w:rPr>
          <w:rFonts w:asciiTheme="majorHAnsi" w:hAnsiTheme="majorHAnsi" w:cstheme="majorHAnsi"/>
          <w:sz w:val="20"/>
          <w:szCs w:val="20"/>
        </w:rPr>
        <w:t>Rusak</w:t>
      </w:r>
      <w:proofErr w:type="spellEnd"/>
      <w:r w:rsidRPr="00471AF7">
        <w:rPr>
          <w:rFonts w:asciiTheme="majorHAnsi" w:hAnsiTheme="majorHAnsi" w:cstheme="majorHAnsi"/>
          <w:sz w:val="20"/>
          <w:szCs w:val="20"/>
        </w:rPr>
        <w:t xml:space="preserve">, J. A. (2008). Disturbance-driven changes in the variability of ecological patterns and processes.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(7), 756–770. https://doi.org/10.1111/j.1461-0248.2008.01191.x</w:t>
      </w:r>
    </w:p>
    <w:p w14:paraId="70E1177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Gardner, L. R., Michener, W. K., Blood, E. R., Williams, T. M., Lipscomb, D. J., &amp; Jefferson, W. H. (1991). Ecological Impact of Hurricane Hugo—Salinization of a Coastal Forest on JSTOR. </w:t>
      </w:r>
      <w:r w:rsidRPr="00471AF7">
        <w:rPr>
          <w:rFonts w:asciiTheme="majorHAnsi" w:hAnsiTheme="majorHAnsi" w:cstheme="majorHAnsi"/>
          <w:i/>
          <w:iCs/>
          <w:sz w:val="20"/>
          <w:szCs w:val="20"/>
        </w:rPr>
        <w:t>Journal of Coastal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301–317.</w:t>
      </w:r>
    </w:p>
    <w:p w14:paraId="064F01A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Dunning, J. B.,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(2017). Future directions for soundscape ecology: The importance of ornithological contributions. </w:t>
      </w:r>
      <w:r w:rsidRPr="00471AF7">
        <w:rPr>
          <w:rFonts w:asciiTheme="majorHAnsi" w:hAnsiTheme="majorHAnsi" w:cstheme="majorHAnsi"/>
          <w:i/>
          <w:iCs/>
          <w:sz w:val="20"/>
          <w:szCs w:val="20"/>
        </w:rPr>
        <w:t>The Auk</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134</w:t>
      </w:r>
      <w:r w:rsidRPr="00471AF7">
        <w:rPr>
          <w:rFonts w:asciiTheme="majorHAnsi" w:hAnsiTheme="majorHAnsi" w:cstheme="majorHAnsi"/>
          <w:sz w:val="20"/>
          <w:szCs w:val="20"/>
        </w:rPr>
        <w:t>(1), 215–228. https://doi.org/10.1642/AUK-16-124.1</w:t>
      </w:r>
    </w:p>
    <w:p w14:paraId="1FFE7AF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Jung, J., Durham, M., </w:t>
      </w:r>
      <w:proofErr w:type="spellStart"/>
      <w:r w:rsidRPr="00471AF7">
        <w:rPr>
          <w:rFonts w:asciiTheme="majorHAnsi" w:hAnsiTheme="majorHAnsi" w:cstheme="majorHAnsi"/>
          <w:sz w:val="20"/>
          <w:szCs w:val="20"/>
        </w:rPr>
        <w:t>Mateljak</w:t>
      </w:r>
      <w:proofErr w:type="spellEnd"/>
      <w:r w:rsidRPr="00471AF7">
        <w:rPr>
          <w:rFonts w:asciiTheme="majorHAnsi" w:hAnsiTheme="majorHAnsi" w:cstheme="majorHAnsi"/>
          <w:sz w:val="20"/>
          <w:szCs w:val="20"/>
        </w:rPr>
        <w:t xml:space="preserve">, J., &amp;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(2018). Soundscapes reveal disturbance impacts: Biophonic response to wildfire in the Sonoran Desert Sky Islands.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 1399–1415. https://doi.org/10.1007/s10980-018-0675-3</w:t>
      </w:r>
    </w:p>
    <w:p w14:paraId="00C145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Gelman, A., &amp; Hill, J. (2006). </w:t>
      </w:r>
      <w:r w:rsidRPr="00471AF7">
        <w:rPr>
          <w:rFonts w:asciiTheme="majorHAnsi" w:hAnsiTheme="majorHAnsi" w:cstheme="majorHAnsi"/>
          <w:i/>
          <w:iCs/>
          <w:sz w:val="20"/>
          <w:szCs w:val="20"/>
        </w:rPr>
        <w:t>Data analysis using regression and multilevel/hierarchical models</w:t>
      </w:r>
      <w:r w:rsidRPr="00471AF7">
        <w:rPr>
          <w:rFonts w:asciiTheme="majorHAnsi" w:hAnsiTheme="majorHAnsi" w:cstheme="majorHAnsi"/>
          <w:sz w:val="20"/>
          <w:szCs w:val="20"/>
        </w:rPr>
        <w:t>. Cambridge university press.</w:t>
      </w:r>
    </w:p>
    <w:p w14:paraId="119905C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Gibb, R., Browning, E., Glover-</w:t>
      </w:r>
      <w:proofErr w:type="spellStart"/>
      <w:r w:rsidRPr="00471AF7">
        <w:rPr>
          <w:rFonts w:asciiTheme="majorHAnsi" w:hAnsiTheme="majorHAnsi" w:cstheme="majorHAnsi"/>
          <w:sz w:val="20"/>
          <w:szCs w:val="20"/>
        </w:rPr>
        <w:t>Kapfer</w:t>
      </w:r>
      <w:proofErr w:type="spellEnd"/>
      <w:r w:rsidRPr="00471AF7">
        <w:rPr>
          <w:rFonts w:asciiTheme="majorHAnsi" w:hAnsiTheme="majorHAnsi" w:cstheme="majorHAnsi"/>
          <w:sz w:val="20"/>
          <w:szCs w:val="20"/>
        </w:rPr>
        <w:t xml:space="preserve">, P., &amp; Jones, K. E. (2019). Emerging opportunities and challenges for passive acoustics in ecological assessment and monitoring.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https://doi.org/10.1111/2041-210X.13101</w:t>
      </w:r>
    </w:p>
    <w:p w14:paraId="367FB0C2" w14:textId="5333CE12"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Gibson, L., Lee, T. M., Koh, L. P., Brook, B. W., Gardner, T. a., Barlow, J.,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Sodhi, N. S. (2011). Primary forests are irreplaceable for sustaining tropical biodiversity.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478</w:t>
      </w:r>
      <w:r w:rsidRPr="00471AF7">
        <w:rPr>
          <w:rFonts w:asciiTheme="majorHAnsi" w:hAnsiTheme="majorHAnsi" w:cstheme="majorHAnsi"/>
          <w:sz w:val="20"/>
          <w:szCs w:val="20"/>
        </w:rPr>
        <w:t>(7369), 378–381. https://doi.org/10.1038/nature10425</w:t>
      </w:r>
    </w:p>
    <w:p w14:paraId="5BACE56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Gittleman, J. L., &amp; </w:t>
      </w:r>
      <w:proofErr w:type="spellStart"/>
      <w:r w:rsidRPr="00471AF7">
        <w:rPr>
          <w:rFonts w:asciiTheme="majorHAnsi" w:hAnsiTheme="majorHAnsi" w:cstheme="majorHAnsi"/>
          <w:sz w:val="20"/>
          <w:szCs w:val="20"/>
        </w:rPr>
        <w:t>Kot</w:t>
      </w:r>
      <w:proofErr w:type="spellEnd"/>
      <w:r w:rsidRPr="00471AF7">
        <w:rPr>
          <w:rFonts w:asciiTheme="majorHAnsi" w:hAnsiTheme="majorHAnsi" w:cstheme="majorHAnsi"/>
          <w:sz w:val="20"/>
          <w:szCs w:val="20"/>
        </w:rPr>
        <w:t xml:space="preserve">, M. (1990). Adaptation: Statistics and a null model for estimating phylogenetic effects. </w:t>
      </w:r>
      <w:r w:rsidRPr="00471AF7">
        <w:rPr>
          <w:rFonts w:asciiTheme="majorHAnsi" w:hAnsiTheme="majorHAnsi" w:cstheme="majorHAnsi"/>
          <w:i/>
          <w:iCs/>
          <w:sz w:val="20"/>
          <w:szCs w:val="20"/>
        </w:rPr>
        <w:t>Systematic Zoology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39</w:t>
      </w:r>
      <w:r w:rsidRPr="00471AF7">
        <w:rPr>
          <w:rFonts w:asciiTheme="majorHAnsi" w:hAnsiTheme="majorHAnsi" w:cstheme="majorHAnsi"/>
          <w:sz w:val="20"/>
          <w:szCs w:val="20"/>
        </w:rPr>
        <w:t>(3), 227–241.</w:t>
      </w:r>
    </w:p>
    <w:p w14:paraId="12EA216D" w14:textId="74E8CC25"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Gottesman</w:t>
      </w:r>
      <w:proofErr w:type="spellEnd"/>
      <w:r w:rsidRPr="00471AF7">
        <w:rPr>
          <w:rFonts w:asciiTheme="majorHAnsi" w:hAnsiTheme="majorHAnsi" w:cstheme="majorHAnsi"/>
          <w:sz w:val="20"/>
          <w:szCs w:val="20"/>
        </w:rPr>
        <w:t xml:space="preserve">, B. L., Olson, J. C., Yang, S., Acevedo-Charry, O., </w:t>
      </w:r>
      <w:proofErr w:type="spellStart"/>
      <w:r w:rsidRPr="00471AF7">
        <w:rPr>
          <w:rFonts w:asciiTheme="majorHAnsi" w:hAnsiTheme="majorHAnsi" w:cstheme="majorHAnsi"/>
          <w:sz w:val="20"/>
          <w:szCs w:val="20"/>
        </w:rPr>
        <w:t>Francomano</w:t>
      </w:r>
      <w:proofErr w:type="spellEnd"/>
      <w:r w:rsidRPr="00471AF7">
        <w:rPr>
          <w:rFonts w:asciiTheme="majorHAnsi" w:hAnsiTheme="majorHAnsi" w:cstheme="majorHAnsi"/>
          <w:sz w:val="20"/>
          <w:szCs w:val="20"/>
        </w:rPr>
        <w:t xml:space="preserve">, D., Martinez, F. A.,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(2021). What does resilience sound like? Coral reef and dry forest acoustic communities respond </w:t>
      </w:r>
      <w:r w:rsidRPr="00471AF7">
        <w:rPr>
          <w:rFonts w:asciiTheme="majorHAnsi" w:hAnsiTheme="majorHAnsi" w:cstheme="majorHAnsi"/>
          <w:sz w:val="20"/>
          <w:szCs w:val="20"/>
        </w:rPr>
        <w:lastRenderedPageBreak/>
        <w:t xml:space="preserve">differently to Hurricane Maria.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126</w:t>
      </w:r>
      <w:r w:rsidRPr="00471AF7">
        <w:rPr>
          <w:rFonts w:asciiTheme="majorHAnsi" w:hAnsiTheme="majorHAnsi" w:cstheme="majorHAnsi"/>
          <w:sz w:val="20"/>
          <w:szCs w:val="20"/>
        </w:rPr>
        <w:t>, 107635–107635. https://doi.org/10.1016/j.ecolind.2021.107635</w:t>
      </w:r>
    </w:p>
    <w:p w14:paraId="3B11071F"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Hamao</w:t>
      </w:r>
      <w:proofErr w:type="spellEnd"/>
      <w:r w:rsidRPr="00471AF7">
        <w:rPr>
          <w:rFonts w:asciiTheme="majorHAnsi" w:hAnsiTheme="majorHAnsi" w:cstheme="majorHAnsi"/>
          <w:sz w:val="20"/>
          <w:szCs w:val="20"/>
        </w:rPr>
        <w:t xml:space="preserve">, S. (2013). Acoustic structure of songs in island populations of the Japanese bush warbler,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diphone, in relation to sexual selection. </w:t>
      </w:r>
      <w:r w:rsidRPr="00471AF7">
        <w:rPr>
          <w:rFonts w:asciiTheme="majorHAnsi" w:hAnsiTheme="majorHAnsi" w:cstheme="majorHAnsi"/>
          <w:i/>
          <w:iCs/>
          <w:sz w:val="20"/>
          <w:szCs w:val="20"/>
        </w:rPr>
        <w:t>Journal of Ethology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 9–15. https://doi.org/10.1007/s10164-012-0341-1</w:t>
      </w:r>
    </w:p>
    <w:p w14:paraId="174B16C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Haneda, K., &amp; Okabe, T. (1970). The life history of </w:t>
      </w:r>
      <w:proofErr w:type="spellStart"/>
      <w:r w:rsidRPr="00471AF7">
        <w:rPr>
          <w:rFonts w:asciiTheme="majorHAnsi" w:hAnsiTheme="majorHAnsi" w:cstheme="majorHAnsi"/>
          <w:sz w:val="20"/>
          <w:szCs w:val="20"/>
        </w:rPr>
        <w:t>Cettia</w:t>
      </w:r>
      <w:proofErr w:type="spellEnd"/>
      <w:r w:rsidRPr="00471AF7">
        <w:rPr>
          <w:rFonts w:asciiTheme="majorHAnsi" w:hAnsiTheme="majorHAnsi" w:cstheme="majorHAnsi"/>
          <w:sz w:val="20"/>
          <w:szCs w:val="20"/>
        </w:rPr>
        <w:t xml:space="preserve"> diphone 1. Breeding ecology. </w:t>
      </w:r>
      <w:r w:rsidRPr="00471AF7">
        <w:rPr>
          <w:rFonts w:asciiTheme="majorHAnsi" w:hAnsiTheme="majorHAnsi" w:cstheme="majorHAnsi"/>
          <w:i/>
          <w:iCs/>
          <w:sz w:val="20"/>
          <w:szCs w:val="20"/>
        </w:rPr>
        <w:t>Journal of the Yamashina Institute for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(1–2), 131–140.</w:t>
      </w:r>
    </w:p>
    <w:p w14:paraId="36B523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Harris, S. A., Shears, N. T., &amp; Radford, C. A. (2016). Ecoacoustic indices as proxies for biodiversity on temperate reefs.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(6), 713–724. https://doi.org/10.1111/2041-210X.12527</w:t>
      </w:r>
    </w:p>
    <w:p w14:paraId="5E1694C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Hillebrand, H., </w:t>
      </w:r>
      <w:proofErr w:type="spellStart"/>
      <w:r w:rsidRPr="00471AF7">
        <w:rPr>
          <w:rFonts w:asciiTheme="majorHAnsi" w:hAnsiTheme="majorHAnsi" w:cstheme="majorHAnsi"/>
          <w:sz w:val="20"/>
          <w:szCs w:val="20"/>
        </w:rPr>
        <w:t>Langenheder</w:t>
      </w:r>
      <w:proofErr w:type="spellEnd"/>
      <w:r w:rsidRPr="00471AF7">
        <w:rPr>
          <w:rFonts w:asciiTheme="majorHAnsi" w:hAnsiTheme="majorHAnsi" w:cstheme="majorHAnsi"/>
          <w:sz w:val="20"/>
          <w:szCs w:val="20"/>
        </w:rPr>
        <w:t xml:space="preserve">, S., </w:t>
      </w:r>
      <w:proofErr w:type="spellStart"/>
      <w:r w:rsidRPr="00471AF7">
        <w:rPr>
          <w:rFonts w:asciiTheme="majorHAnsi" w:hAnsiTheme="majorHAnsi" w:cstheme="majorHAnsi"/>
          <w:sz w:val="20"/>
          <w:szCs w:val="20"/>
        </w:rPr>
        <w:t>Lebret</w:t>
      </w:r>
      <w:proofErr w:type="spellEnd"/>
      <w:r w:rsidRPr="00471AF7">
        <w:rPr>
          <w:rFonts w:asciiTheme="majorHAnsi" w:hAnsiTheme="majorHAnsi" w:cstheme="majorHAnsi"/>
          <w:sz w:val="20"/>
          <w:szCs w:val="20"/>
        </w:rPr>
        <w:t xml:space="preserve">, K., </w:t>
      </w:r>
      <w:proofErr w:type="spellStart"/>
      <w:r w:rsidRPr="00471AF7">
        <w:rPr>
          <w:rFonts w:asciiTheme="majorHAnsi" w:hAnsiTheme="majorHAnsi" w:cstheme="majorHAnsi"/>
          <w:sz w:val="20"/>
          <w:szCs w:val="20"/>
        </w:rPr>
        <w:t>Lindström</w:t>
      </w:r>
      <w:proofErr w:type="spellEnd"/>
      <w:r w:rsidRPr="00471AF7">
        <w:rPr>
          <w:rFonts w:asciiTheme="majorHAnsi" w:hAnsiTheme="majorHAnsi" w:cstheme="majorHAnsi"/>
          <w:sz w:val="20"/>
          <w:szCs w:val="20"/>
        </w:rPr>
        <w:t xml:space="preserve">, E., </w:t>
      </w:r>
      <w:proofErr w:type="spellStart"/>
      <w:r w:rsidRPr="00471AF7">
        <w:rPr>
          <w:rFonts w:asciiTheme="majorHAnsi" w:hAnsiTheme="majorHAnsi" w:cstheme="majorHAnsi"/>
          <w:sz w:val="20"/>
          <w:szCs w:val="20"/>
        </w:rPr>
        <w:t>Östman</w:t>
      </w:r>
      <w:proofErr w:type="spellEnd"/>
      <w:r w:rsidRPr="00471AF7">
        <w:rPr>
          <w:rFonts w:asciiTheme="majorHAnsi" w:hAnsiTheme="majorHAnsi" w:cstheme="majorHAnsi"/>
          <w:sz w:val="20"/>
          <w:szCs w:val="20"/>
        </w:rPr>
        <w:t xml:space="preserve">, Ö., &amp; Striebel, M. (2018). Decomposing multiple dimensions of stability in global change experiments.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21</w:t>
      </w:r>
      <w:r w:rsidRPr="00471AF7">
        <w:rPr>
          <w:rFonts w:asciiTheme="majorHAnsi" w:hAnsiTheme="majorHAnsi" w:cstheme="majorHAnsi"/>
          <w:sz w:val="20"/>
          <w:szCs w:val="20"/>
        </w:rPr>
        <w:t>(1), 21–30. https://doi.org/10.1111/ele.12867</w:t>
      </w:r>
    </w:p>
    <w:p w14:paraId="2357B06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Hordley</w:t>
      </w:r>
      <w:proofErr w:type="spellEnd"/>
      <w:r w:rsidRPr="00471AF7">
        <w:rPr>
          <w:rFonts w:asciiTheme="majorHAnsi" w:hAnsiTheme="majorHAnsi" w:cstheme="majorHAnsi"/>
          <w:sz w:val="20"/>
          <w:szCs w:val="20"/>
        </w:rPr>
        <w:t xml:space="preserve">, L. A., </w:t>
      </w:r>
      <w:proofErr w:type="spellStart"/>
      <w:r w:rsidRPr="00471AF7">
        <w:rPr>
          <w:rFonts w:asciiTheme="majorHAnsi" w:hAnsiTheme="majorHAnsi" w:cstheme="majorHAnsi"/>
          <w:sz w:val="20"/>
          <w:szCs w:val="20"/>
        </w:rPr>
        <w:t>Gillings</w:t>
      </w:r>
      <w:proofErr w:type="spellEnd"/>
      <w:r w:rsidRPr="00471AF7">
        <w:rPr>
          <w:rFonts w:asciiTheme="majorHAnsi" w:hAnsiTheme="majorHAnsi" w:cstheme="majorHAnsi"/>
          <w:sz w:val="20"/>
          <w:szCs w:val="20"/>
        </w:rPr>
        <w:t xml:space="preserve">, S., Petchey, O. L., Tobias, J. A., &amp; Oliver, T. H. (2021). Diversity of response and effect traits provides complementary information about avian community dynamics linked to ecological function. </w:t>
      </w:r>
      <w:r w:rsidRPr="00471AF7">
        <w:rPr>
          <w:rFonts w:asciiTheme="majorHAnsi" w:hAnsiTheme="majorHAnsi" w:cstheme="majorHAnsi"/>
          <w:i/>
          <w:iCs/>
          <w:sz w:val="20"/>
          <w:szCs w:val="20"/>
        </w:rPr>
        <w:t>Functional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35</w:t>
      </w:r>
      <w:r w:rsidRPr="00471AF7">
        <w:rPr>
          <w:rFonts w:asciiTheme="majorHAnsi" w:hAnsiTheme="majorHAnsi" w:cstheme="majorHAnsi"/>
          <w:sz w:val="20"/>
          <w:szCs w:val="20"/>
        </w:rPr>
        <w:t>(9), 1938–1950. https://doi.org/10.1111/1365-2435.13865</w:t>
      </w:r>
    </w:p>
    <w:p w14:paraId="7616314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Hyndman, R. J., &amp; </w:t>
      </w:r>
      <w:proofErr w:type="spellStart"/>
      <w:r w:rsidRPr="00471AF7">
        <w:rPr>
          <w:rFonts w:asciiTheme="majorHAnsi" w:hAnsiTheme="majorHAnsi" w:cstheme="majorHAnsi"/>
          <w:sz w:val="20"/>
          <w:szCs w:val="20"/>
        </w:rPr>
        <w:t>Khandakar</w:t>
      </w:r>
      <w:proofErr w:type="spellEnd"/>
      <w:r w:rsidRPr="00471AF7">
        <w:rPr>
          <w:rFonts w:asciiTheme="majorHAnsi" w:hAnsiTheme="majorHAnsi" w:cstheme="majorHAnsi"/>
          <w:sz w:val="20"/>
          <w:szCs w:val="20"/>
        </w:rPr>
        <w:t xml:space="preserve">, Y. (2008). Automatic Time Series Forecasting: The forecast Package for R. </w:t>
      </w:r>
      <w:r w:rsidRPr="00471AF7">
        <w:rPr>
          <w:rFonts w:asciiTheme="majorHAnsi" w:hAnsiTheme="majorHAnsi" w:cstheme="majorHAnsi"/>
          <w:i/>
          <w:iCs/>
          <w:sz w:val="20"/>
          <w:szCs w:val="20"/>
        </w:rPr>
        <w:t>Journal of Statistical Software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27</w:t>
      </w:r>
      <w:r w:rsidRPr="00471AF7">
        <w:rPr>
          <w:rFonts w:asciiTheme="majorHAnsi" w:hAnsiTheme="majorHAnsi" w:cstheme="majorHAnsi"/>
          <w:sz w:val="20"/>
          <w:szCs w:val="20"/>
        </w:rPr>
        <w:t>(1), 1–22. https://doi.org/10.18637/JSS.V027.I03</w:t>
      </w:r>
    </w:p>
    <w:p w14:paraId="4C6D9243"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Inoue, T., Matsumoto, M., Yoshida, T., &amp; </w:t>
      </w:r>
      <w:proofErr w:type="spellStart"/>
      <w:r w:rsidRPr="00471AF7">
        <w:rPr>
          <w:rFonts w:asciiTheme="majorHAnsi" w:hAnsiTheme="majorHAnsi" w:cstheme="majorHAnsi"/>
          <w:sz w:val="20"/>
          <w:szCs w:val="20"/>
        </w:rPr>
        <w:t>Washitani</w:t>
      </w:r>
      <w:proofErr w:type="spellEnd"/>
      <w:r w:rsidRPr="00471AF7">
        <w:rPr>
          <w:rFonts w:asciiTheme="majorHAnsi" w:hAnsiTheme="majorHAnsi" w:cstheme="majorHAnsi"/>
          <w:sz w:val="20"/>
          <w:szCs w:val="20"/>
        </w:rPr>
        <w:t xml:space="preserve">, I. (2019). Spatial patterns of the Ryukyu Scops Owl’s Otus elegans breeding success and forest landscape factors on </w:t>
      </w:r>
      <w:proofErr w:type="spellStart"/>
      <w:r w:rsidRPr="00471AF7">
        <w:rPr>
          <w:rFonts w:asciiTheme="majorHAnsi" w:hAnsiTheme="majorHAnsi" w:cstheme="majorHAnsi"/>
          <w:sz w:val="20"/>
          <w:szCs w:val="20"/>
        </w:rPr>
        <w:t>Amami-Ōshima</w:t>
      </w:r>
      <w:proofErr w:type="spellEnd"/>
      <w:r w:rsidRPr="00471AF7">
        <w:rPr>
          <w:rFonts w:asciiTheme="majorHAnsi" w:hAnsiTheme="majorHAnsi" w:cstheme="majorHAnsi"/>
          <w:sz w:val="20"/>
          <w:szCs w:val="20"/>
        </w:rPr>
        <w:t xml:space="preserve"> island. </w:t>
      </w:r>
      <w:r w:rsidRPr="00471AF7">
        <w:rPr>
          <w:rFonts w:asciiTheme="majorHAnsi" w:hAnsiTheme="majorHAnsi" w:cstheme="majorHAnsi"/>
          <w:i/>
          <w:iCs/>
          <w:sz w:val="20"/>
          <w:szCs w:val="20"/>
        </w:rPr>
        <w:t>Japanese Journal of Ornithology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68</w:t>
      </w:r>
      <w:r w:rsidRPr="00471AF7">
        <w:rPr>
          <w:rFonts w:asciiTheme="majorHAnsi" w:hAnsiTheme="majorHAnsi" w:cstheme="majorHAnsi"/>
          <w:sz w:val="20"/>
          <w:szCs w:val="20"/>
        </w:rPr>
        <w:t>(1), 19–28. https://doi.org/10.3838/JJO.68.19</w:t>
      </w:r>
    </w:p>
    <w:p w14:paraId="2290FEF7"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Itô</w:t>
      </w:r>
      <w:proofErr w:type="spellEnd"/>
      <w:r w:rsidRPr="00471AF7">
        <w:rPr>
          <w:rFonts w:asciiTheme="majorHAnsi" w:hAnsiTheme="majorHAnsi" w:cstheme="majorHAnsi"/>
          <w:sz w:val="20"/>
          <w:szCs w:val="20"/>
        </w:rPr>
        <w:t xml:space="preserve">, Y., Miyagi, K., &amp; Ota, H. (2000). Imminent extinction crisis among the endemic species of the forests of Yanbaru, Okinawa, Japan. </w:t>
      </w:r>
      <w:r w:rsidRPr="00471AF7">
        <w:rPr>
          <w:rFonts w:asciiTheme="majorHAnsi" w:hAnsiTheme="majorHAnsi" w:cstheme="majorHAnsi"/>
          <w:i/>
          <w:iCs/>
          <w:sz w:val="20"/>
          <w:szCs w:val="20"/>
        </w:rPr>
        <w:t>Oryx</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(4), 305–316. https://doi.org/10.1046/J.1365-3008.2000.00136.X</w:t>
      </w:r>
    </w:p>
    <w:p w14:paraId="2836FC9A" w14:textId="77777777" w:rsidR="00471AF7" w:rsidRPr="00471AF7" w:rsidRDefault="00471AF7" w:rsidP="00471AF7">
      <w:pPr>
        <w:widowControl w:val="0"/>
        <w:autoSpaceDE w:val="0"/>
        <w:autoSpaceDN w:val="0"/>
        <w:adjustRightInd w:val="0"/>
        <w:spacing w:line="360" w:lineRule="auto"/>
        <w:ind w:left="480" w:hanging="480"/>
        <w:rPr>
          <w:rFonts w:asciiTheme="majorHAnsi" w:hAnsiTheme="majorHAnsi" w:cstheme="majorHAnsi"/>
          <w:sz w:val="20"/>
          <w:szCs w:val="20"/>
        </w:rPr>
      </w:pPr>
      <w:r w:rsidRPr="00471AF7">
        <w:rPr>
          <w:rFonts w:asciiTheme="majorHAnsi" w:hAnsiTheme="majorHAnsi" w:cstheme="majorHAnsi"/>
          <w:sz w:val="20"/>
          <w:szCs w:val="20"/>
        </w:rPr>
        <w:t xml:space="preserve">Japan Meteorological Agency (2020). </w:t>
      </w:r>
      <w:r w:rsidRPr="00471AF7">
        <w:rPr>
          <w:rFonts w:asciiTheme="majorHAnsi" w:hAnsiTheme="majorHAnsi" w:cstheme="majorHAnsi"/>
          <w:i/>
          <w:iCs/>
          <w:sz w:val="20"/>
          <w:szCs w:val="20"/>
        </w:rPr>
        <w:t xml:space="preserve">RSMC Tokyo-Typhoon </w:t>
      </w:r>
      <w:proofErr w:type="spellStart"/>
      <w:r w:rsidRPr="00471AF7">
        <w:rPr>
          <w:rFonts w:asciiTheme="majorHAnsi" w:hAnsiTheme="majorHAnsi" w:cstheme="majorHAnsi"/>
          <w:i/>
          <w:iCs/>
          <w:sz w:val="20"/>
          <w:szCs w:val="20"/>
        </w:rPr>
        <w:t>Center</w:t>
      </w:r>
      <w:proofErr w:type="spellEnd"/>
      <w:r w:rsidRPr="00471AF7">
        <w:rPr>
          <w:rFonts w:asciiTheme="majorHAnsi" w:hAnsiTheme="majorHAnsi" w:cstheme="majorHAnsi"/>
          <w:sz w:val="20"/>
          <w:szCs w:val="20"/>
        </w:rPr>
        <w:t xml:space="preserve">. International Number ID 1824 (Typhoon Trami) and 1825 (Typhoon Kong-Rey). </w:t>
      </w:r>
      <w:hyperlink r:id="rId22" w:history="1">
        <w:r w:rsidRPr="00471AF7">
          <w:rPr>
            <w:rStyle w:val="Hyperlink"/>
            <w:rFonts w:asciiTheme="majorHAnsi" w:hAnsiTheme="majorHAnsi" w:cstheme="majorHAnsi"/>
            <w:sz w:val="20"/>
            <w:szCs w:val="20"/>
          </w:rPr>
          <w:t>https://www.jma.go.jp/jma/jma-eng/jma-center/rsmc-hp-pub-eg/bstve_2018_m.html</w:t>
        </w:r>
      </w:hyperlink>
      <w:r w:rsidRPr="00471AF7">
        <w:rPr>
          <w:rFonts w:asciiTheme="majorHAnsi" w:hAnsiTheme="majorHAnsi" w:cstheme="majorHAnsi"/>
          <w:sz w:val="20"/>
          <w:szCs w:val="20"/>
        </w:rPr>
        <w:t xml:space="preserve"> [Accessed: 27 July 2020].</w:t>
      </w:r>
    </w:p>
    <w:p w14:paraId="2F920F6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Kasten, E. P., Gage, S. H., Fox, J., &amp; </w:t>
      </w:r>
      <w:proofErr w:type="spellStart"/>
      <w:r w:rsidRPr="00471AF7">
        <w:rPr>
          <w:rFonts w:asciiTheme="majorHAnsi" w:hAnsiTheme="majorHAnsi" w:cstheme="majorHAnsi"/>
          <w:sz w:val="20"/>
          <w:szCs w:val="20"/>
        </w:rPr>
        <w:t>Joo</w:t>
      </w:r>
      <w:proofErr w:type="spellEnd"/>
      <w:r w:rsidRPr="00471AF7">
        <w:rPr>
          <w:rFonts w:asciiTheme="majorHAnsi" w:hAnsiTheme="majorHAnsi" w:cstheme="majorHAnsi"/>
          <w:sz w:val="20"/>
          <w:szCs w:val="20"/>
        </w:rPr>
        <w:t xml:space="preserve">, W. (2012). The remote environmental assessment laboratory’s acoustic library: An archive for studying soundscape ecology. </w:t>
      </w:r>
      <w:r w:rsidRPr="00471AF7">
        <w:rPr>
          <w:rFonts w:asciiTheme="majorHAnsi" w:hAnsiTheme="majorHAnsi" w:cstheme="majorHAnsi"/>
          <w:i/>
          <w:iCs/>
          <w:sz w:val="20"/>
          <w:szCs w:val="20"/>
        </w:rPr>
        <w:t>Ecological Informatics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w:t>
      </w:r>
      <w:r w:rsidRPr="00471AF7">
        <w:rPr>
          <w:rFonts w:asciiTheme="majorHAnsi" w:hAnsiTheme="majorHAnsi" w:cstheme="majorHAnsi"/>
          <w:sz w:val="20"/>
          <w:szCs w:val="20"/>
        </w:rPr>
        <w:t>, 50–67. https://doi.org/10.1016/j.ecoinf.2012.08.001</w:t>
      </w:r>
    </w:p>
    <w:p w14:paraId="11662C8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Kéfi, S., Domínguez‐García, V., Donohue, I., Fontaine, C., Thébault, E., &amp; </w:t>
      </w:r>
      <w:proofErr w:type="spellStart"/>
      <w:r w:rsidRPr="00471AF7">
        <w:rPr>
          <w:rFonts w:asciiTheme="majorHAnsi" w:hAnsiTheme="majorHAnsi" w:cstheme="majorHAnsi"/>
          <w:sz w:val="20"/>
          <w:szCs w:val="20"/>
        </w:rPr>
        <w:t>Dakos</w:t>
      </w:r>
      <w:proofErr w:type="spellEnd"/>
      <w:r w:rsidRPr="00471AF7">
        <w:rPr>
          <w:rFonts w:asciiTheme="majorHAnsi" w:hAnsiTheme="majorHAnsi" w:cstheme="majorHAnsi"/>
          <w:sz w:val="20"/>
          <w:szCs w:val="20"/>
        </w:rPr>
        <w:t xml:space="preserve">, V. (2019). Advancing our understanding of ecological stability.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ele.13340-ele.13340. https://doi.org/10.1111/ele.13340</w:t>
      </w:r>
    </w:p>
    <w:p w14:paraId="17C5FFE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Keitt</w:t>
      </w:r>
      <w:proofErr w:type="spellEnd"/>
      <w:r w:rsidRPr="00471AF7">
        <w:rPr>
          <w:rFonts w:asciiTheme="majorHAnsi" w:hAnsiTheme="majorHAnsi" w:cstheme="majorHAnsi"/>
          <w:sz w:val="20"/>
          <w:szCs w:val="20"/>
        </w:rPr>
        <w:t xml:space="preserve">, T. H., &amp; Abelson, E. S. (2021). Ecology in the Age of Automation. </w:t>
      </w:r>
      <w:r w:rsidRPr="00471AF7">
        <w:rPr>
          <w:rFonts w:asciiTheme="majorHAnsi" w:hAnsiTheme="majorHAnsi" w:cstheme="majorHAnsi"/>
          <w:i/>
          <w:iCs/>
          <w:sz w:val="20"/>
          <w:szCs w:val="20"/>
        </w:rPr>
        <w:t>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373</w:t>
      </w:r>
      <w:r w:rsidRPr="00471AF7">
        <w:rPr>
          <w:rFonts w:asciiTheme="majorHAnsi" w:hAnsiTheme="majorHAnsi" w:cstheme="majorHAnsi"/>
          <w:sz w:val="20"/>
          <w:szCs w:val="20"/>
        </w:rPr>
        <w:t>(6557), 858–859.</w:t>
      </w:r>
    </w:p>
    <w:p w14:paraId="21F7B6E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Kerr, A. M. (2000). Defoliation of an island (Guam, Mariana Archipelago, Western Pacific Ocean) following a </w:t>
      </w:r>
      <w:proofErr w:type="spellStart"/>
      <w:r w:rsidRPr="00471AF7">
        <w:rPr>
          <w:rFonts w:asciiTheme="majorHAnsi" w:hAnsiTheme="majorHAnsi" w:cstheme="majorHAnsi"/>
          <w:sz w:val="20"/>
          <w:szCs w:val="20"/>
        </w:rPr>
        <w:t>saltspray</w:t>
      </w:r>
      <w:proofErr w:type="spellEnd"/>
      <w:r w:rsidRPr="00471AF7">
        <w:rPr>
          <w:rFonts w:asciiTheme="majorHAnsi" w:hAnsiTheme="majorHAnsi" w:cstheme="majorHAnsi"/>
          <w:sz w:val="20"/>
          <w:szCs w:val="20"/>
        </w:rPr>
        <w:t xml:space="preserve">-laden “dry” typhoon.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(6), 895–901. https://doi.org/10.1017/S0266467400001796</w:t>
      </w:r>
    </w:p>
    <w:p w14:paraId="3730C8A2"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Kossin</w:t>
      </w:r>
      <w:proofErr w:type="spellEnd"/>
      <w:r w:rsidRPr="00471AF7">
        <w:rPr>
          <w:rFonts w:asciiTheme="majorHAnsi" w:hAnsiTheme="majorHAnsi" w:cstheme="majorHAnsi"/>
          <w:sz w:val="20"/>
          <w:szCs w:val="20"/>
        </w:rPr>
        <w:t xml:space="preserve">, J. P., Knapp, K. R., Olander, T. L., &amp; Velden, C. S. (2020). Global increase in major tropical cyclone exceedance probability over the past 40 years. </w:t>
      </w:r>
      <w:r w:rsidRPr="00471AF7">
        <w:rPr>
          <w:rFonts w:asciiTheme="majorHAnsi" w:hAnsiTheme="majorHAnsi" w:cstheme="majorHAnsi"/>
          <w:i/>
          <w:iCs/>
          <w:sz w:val="20"/>
          <w:szCs w:val="20"/>
        </w:rPr>
        <w:t>Proceedings of the National Academy of Sciences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In review</w:t>
      </w:r>
      <w:r w:rsidRPr="00471AF7">
        <w:rPr>
          <w:rFonts w:asciiTheme="majorHAnsi" w:hAnsiTheme="majorHAnsi" w:cstheme="majorHAnsi"/>
          <w:sz w:val="20"/>
          <w:szCs w:val="20"/>
        </w:rPr>
        <w:t>. https://doi.org/10.1073/pnas.1920849117</w:t>
      </w:r>
    </w:p>
    <w:p w14:paraId="658DCD5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Laurance, W. F. (1998). A crisis in the making: Responses of Amazonian forests to land use and climate change. </w:t>
      </w:r>
      <w:r w:rsidRPr="00471AF7">
        <w:rPr>
          <w:rFonts w:asciiTheme="majorHAnsi" w:hAnsiTheme="majorHAnsi" w:cstheme="majorHAnsi"/>
          <w:i/>
          <w:iCs/>
          <w:sz w:val="20"/>
          <w:szCs w:val="20"/>
        </w:rPr>
        <w:t>Trends in Ecology &amp;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13</w:t>
      </w:r>
      <w:r w:rsidRPr="00471AF7">
        <w:rPr>
          <w:rFonts w:asciiTheme="majorHAnsi" w:hAnsiTheme="majorHAnsi" w:cstheme="majorHAnsi"/>
          <w:sz w:val="20"/>
          <w:szCs w:val="20"/>
        </w:rPr>
        <w:t>(10), 411–415. https://doi.org/10.1016/S0169-5347(98)01433-5</w:t>
      </w:r>
    </w:p>
    <w:p w14:paraId="0C0B37F5" w14:textId="6B440340"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Leibold, M. A., </w:t>
      </w:r>
      <w:proofErr w:type="spellStart"/>
      <w:r w:rsidRPr="00471AF7">
        <w:rPr>
          <w:rFonts w:asciiTheme="majorHAnsi" w:hAnsiTheme="majorHAnsi" w:cstheme="majorHAnsi"/>
          <w:sz w:val="20"/>
          <w:szCs w:val="20"/>
        </w:rPr>
        <w:t>Holyoak</w:t>
      </w:r>
      <w:proofErr w:type="spellEnd"/>
      <w:r w:rsidRPr="00471AF7">
        <w:rPr>
          <w:rFonts w:asciiTheme="majorHAnsi" w:hAnsiTheme="majorHAnsi" w:cstheme="majorHAnsi"/>
          <w:sz w:val="20"/>
          <w:szCs w:val="20"/>
        </w:rPr>
        <w:t xml:space="preserve">, M., Mouquet, N., </w:t>
      </w:r>
      <w:proofErr w:type="spellStart"/>
      <w:r w:rsidRPr="00471AF7">
        <w:rPr>
          <w:rFonts w:asciiTheme="majorHAnsi" w:hAnsiTheme="majorHAnsi" w:cstheme="majorHAnsi"/>
          <w:sz w:val="20"/>
          <w:szCs w:val="20"/>
        </w:rPr>
        <w:t>Amarasekare</w:t>
      </w:r>
      <w:proofErr w:type="spellEnd"/>
      <w:r w:rsidRPr="00471AF7">
        <w:rPr>
          <w:rFonts w:asciiTheme="majorHAnsi" w:hAnsiTheme="majorHAnsi" w:cstheme="majorHAnsi"/>
          <w:sz w:val="20"/>
          <w:szCs w:val="20"/>
        </w:rPr>
        <w:t xml:space="preserve">, P., Chase, J. M., Hoopes, M. F.,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Gonzalez, A. (2004). The metacommunity concept: A framework for multi-scale community ecology. </w:t>
      </w:r>
      <w:r w:rsidRPr="00471AF7">
        <w:rPr>
          <w:rFonts w:asciiTheme="majorHAnsi" w:hAnsiTheme="majorHAnsi" w:cstheme="majorHAnsi"/>
          <w:i/>
          <w:iCs/>
          <w:sz w:val="20"/>
          <w:szCs w:val="20"/>
        </w:rPr>
        <w:t>Ecology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7</w:t>
      </w:r>
      <w:r w:rsidRPr="00471AF7">
        <w:rPr>
          <w:rFonts w:asciiTheme="majorHAnsi" w:hAnsiTheme="majorHAnsi" w:cstheme="majorHAnsi"/>
          <w:sz w:val="20"/>
          <w:szCs w:val="20"/>
        </w:rPr>
        <w:t>(7), 601–613. https://doi.org/10.1111/j.1461-0248.2004.00608.x</w:t>
      </w:r>
    </w:p>
    <w:p w14:paraId="256E721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Li, L., &amp; Chakraborty, P. (2020). Slower decay of landfalling hurricanes in a warming world.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(7833), 230–234. https://doi.org/10.1038/s41586-020-2867-7</w:t>
      </w:r>
    </w:p>
    <w:p w14:paraId="191ADBA2"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Lin, T. C., Hogan, J. A., &amp; Chang, C. T. (2020). Tropical Cyclone Ecology: A Scale-Link Perspective.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xx</w:t>
      </w:r>
      <w:r w:rsidRPr="00471AF7">
        <w:rPr>
          <w:rFonts w:asciiTheme="majorHAnsi" w:hAnsiTheme="majorHAnsi" w:cstheme="majorHAnsi"/>
          <w:sz w:val="20"/>
          <w:szCs w:val="20"/>
        </w:rPr>
        <w:t>(xx), 0–10. https://doi.org/10.1016/j.tree.2020.02.012</w:t>
      </w:r>
    </w:p>
    <w:p w14:paraId="3668871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Locascio</w:t>
      </w:r>
      <w:proofErr w:type="spellEnd"/>
      <w:r w:rsidRPr="00471AF7">
        <w:rPr>
          <w:rFonts w:asciiTheme="majorHAnsi" w:hAnsiTheme="majorHAnsi" w:cstheme="majorHAnsi"/>
          <w:sz w:val="20"/>
          <w:szCs w:val="20"/>
        </w:rPr>
        <w:t xml:space="preserve">, J. V., &amp; Mann, D. A. (2005). Effects of Hurricane Charley on fish chorusing. </w:t>
      </w:r>
      <w:r w:rsidRPr="00471AF7">
        <w:rPr>
          <w:rFonts w:asciiTheme="majorHAnsi" w:hAnsiTheme="majorHAnsi" w:cstheme="majorHAnsi"/>
          <w:i/>
          <w:iCs/>
          <w:sz w:val="20"/>
          <w:szCs w:val="20"/>
        </w:rPr>
        <w:t>Biology Letters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(3), 362–365. https://doi.org/10.1098/rsbl.2005.0309</w:t>
      </w:r>
    </w:p>
    <w:p w14:paraId="6312F11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Lomolino</w:t>
      </w:r>
      <w:proofErr w:type="spellEnd"/>
      <w:r w:rsidRPr="00471AF7">
        <w:rPr>
          <w:rFonts w:asciiTheme="majorHAnsi" w:hAnsiTheme="majorHAnsi" w:cstheme="majorHAnsi"/>
          <w:sz w:val="20"/>
          <w:szCs w:val="20"/>
        </w:rPr>
        <w:t xml:space="preserve">, M. V.,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&amp; </w:t>
      </w:r>
      <w:proofErr w:type="spellStart"/>
      <w:r w:rsidRPr="00471AF7">
        <w:rPr>
          <w:rFonts w:asciiTheme="majorHAnsi" w:hAnsiTheme="majorHAnsi" w:cstheme="majorHAnsi"/>
          <w:sz w:val="20"/>
          <w:szCs w:val="20"/>
        </w:rPr>
        <w:t>Gasc</w:t>
      </w:r>
      <w:proofErr w:type="spellEnd"/>
      <w:r w:rsidRPr="00471AF7">
        <w:rPr>
          <w:rFonts w:asciiTheme="majorHAnsi" w:hAnsiTheme="majorHAnsi" w:cstheme="majorHAnsi"/>
          <w:sz w:val="20"/>
          <w:szCs w:val="20"/>
        </w:rPr>
        <w:t xml:space="preserve">, A. (2015). The silence of biogeography. </w:t>
      </w:r>
      <w:r w:rsidRPr="00471AF7">
        <w:rPr>
          <w:rFonts w:asciiTheme="majorHAnsi" w:hAnsiTheme="majorHAnsi" w:cstheme="majorHAnsi"/>
          <w:i/>
          <w:iCs/>
          <w:sz w:val="20"/>
          <w:szCs w:val="20"/>
        </w:rPr>
        <w:t>Journal of Biogeography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42</w:t>
      </w:r>
      <w:r w:rsidRPr="00471AF7">
        <w:rPr>
          <w:rFonts w:asciiTheme="majorHAnsi" w:hAnsiTheme="majorHAnsi" w:cstheme="majorHAnsi"/>
          <w:sz w:val="20"/>
          <w:szCs w:val="20"/>
        </w:rPr>
        <w:t>(7), 1187–1196. https://doi.org/10.1111/jbi.12525</w:t>
      </w:r>
    </w:p>
    <w:p w14:paraId="68B6FB1B"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Loreau, M., Mouquet, N., Gonzalez, A., &amp; Mooney, H. A. (2003). </w:t>
      </w:r>
      <w:r w:rsidRPr="00471AF7">
        <w:rPr>
          <w:rFonts w:asciiTheme="majorHAnsi" w:hAnsiTheme="majorHAnsi" w:cstheme="majorHAnsi"/>
          <w:i/>
          <w:iCs/>
          <w:sz w:val="20"/>
          <w:szCs w:val="20"/>
        </w:rPr>
        <w:t>Biodiversity as spatial insurance in heterogeneous landscapes</w:t>
      </w:r>
      <w:r w:rsidRPr="00471AF7">
        <w:rPr>
          <w:rFonts w:asciiTheme="majorHAnsi" w:hAnsiTheme="majorHAnsi" w:cstheme="majorHAnsi"/>
          <w:sz w:val="20"/>
          <w:szCs w:val="20"/>
        </w:rPr>
        <w:t>. www.pnas.orgcgidoi10.1073pnas.2235465100</w:t>
      </w:r>
    </w:p>
    <w:p w14:paraId="4ECC24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McWhirter, D. W., </w:t>
      </w:r>
      <w:proofErr w:type="spellStart"/>
      <w:r w:rsidRPr="00471AF7">
        <w:rPr>
          <w:rFonts w:asciiTheme="majorHAnsi" w:hAnsiTheme="majorHAnsi" w:cstheme="majorHAnsi"/>
          <w:sz w:val="20"/>
          <w:szCs w:val="20"/>
        </w:rPr>
        <w:t>Ikenaga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Iozawa</w:t>
      </w:r>
      <w:proofErr w:type="spellEnd"/>
      <w:r w:rsidRPr="00471AF7">
        <w:rPr>
          <w:rFonts w:asciiTheme="majorHAnsi" w:hAnsiTheme="majorHAnsi" w:cstheme="majorHAnsi"/>
          <w:sz w:val="20"/>
          <w:szCs w:val="20"/>
        </w:rPr>
        <w:t xml:space="preserve">, H., </w:t>
      </w:r>
      <w:proofErr w:type="spellStart"/>
      <w:r w:rsidRPr="00471AF7">
        <w:rPr>
          <w:rFonts w:asciiTheme="majorHAnsi" w:hAnsiTheme="majorHAnsi" w:cstheme="majorHAnsi"/>
          <w:sz w:val="20"/>
          <w:szCs w:val="20"/>
        </w:rPr>
        <w:t>Shoyama</w:t>
      </w:r>
      <w:proofErr w:type="spellEnd"/>
      <w:r w:rsidRPr="00471AF7">
        <w:rPr>
          <w:rFonts w:asciiTheme="majorHAnsi" w:hAnsiTheme="majorHAnsi" w:cstheme="majorHAnsi"/>
          <w:sz w:val="20"/>
          <w:szCs w:val="20"/>
        </w:rPr>
        <w:t xml:space="preserve">, M., &amp; </w:t>
      </w:r>
      <w:proofErr w:type="spellStart"/>
      <w:r w:rsidRPr="00471AF7">
        <w:rPr>
          <w:rFonts w:asciiTheme="majorHAnsi" w:hAnsiTheme="majorHAnsi" w:cstheme="majorHAnsi"/>
          <w:sz w:val="20"/>
          <w:szCs w:val="20"/>
        </w:rPr>
        <w:t>Takehara</w:t>
      </w:r>
      <w:proofErr w:type="spellEnd"/>
      <w:r w:rsidRPr="00471AF7">
        <w:rPr>
          <w:rFonts w:asciiTheme="majorHAnsi" w:hAnsiTheme="majorHAnsi" w:cstheme="majorHAnsi"/>
          <w:sz w:val="20"/>
          <w:szCs w:val="20"/>
        </w:rPr>
        <w:t xml:space="preserve">, K. (1996). A </w:t>
      </w:r>
      <w:proofErr w:type="gramStart"/>
      <w:r w:rsidRPr="00471AF7">
        <w:rPr>
          <w:rFonts w:asciiTheme="majorHAnsi" w:hAnsiTheme="majorHAnsi" w:cstheme="majorHAnsi"/>
          <w:sz w:val="20"/>
          <w:szCs w:val="20"/>
        </w:rPr>
        <w:t>check-list</w:t>
      </w:r>
      <w:proofErr w:type="gramEnd"/>
      <w:r w:rsidRPr="00471AF7">
        <w:rPr>
          <w:rFonts w:asciiTheme="majorHAnsi" w:hAnsiTheme="majorHAnsi" w:cstheme="majorHAnsi"/>
          <w:sz w:val="20"/>
          <w:szCs w:val="20"/>
        </w:rPr>
        <w:t xml:space="preserve"> of the birds of Okinawa Prefecture with notes on recent status including hypothetical records. </w:t>
      </w:r>
      <w:r w:rsidRPr="00471AF7">
        <w:rPr>
          <w:rFonts w:asciiTheme="majorHAnsi" w:hAnsiTheme="majorHAnsi" w:cstheme="majorHAnsi"/>
          <w:i/>
          <w:iCs/>
          <w:sz w:val="20"/>
          <w:szCs w:val="20"/>
        </w:rPr>
        <w:t>Bulletin of Okinawa Prefectural Museum</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22</w:t>
      </w:r>
      <w:r w:rsidRPr="00471AF7">
        <w:rPr>
          <w:rFonts w:asciiTheme="majorHAnsi" w:hAnsiTheme="majorHAnsi" w:cstheme="majorHAnsi"/>
          <w:sz w:val="20"/>
          <w:szCs w:val="20"/>
        </w:rPr>
        <w:t>, 33–152.</w:t>
      </w:r>
    </w:p>
    <w:p w14:paraId="0893FB36" w14:textId="4C68799B"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Morimoto, J., </w:t>
      </w:r>
      <w:proofErr w:type="spellStart"/>
      <w:r w:rsidRPr="00471AF7">
        <w:rPr>
          <w:rFonts w:asciiTheme="majorHAnsi" w:hAnsiTheme="majorHAnsi" w:cstheme="majorHAnsi"/>
          <w:sz w:val="20"/>
          <w:szCs w:val="20"/>
        </w:rPr>
        <w:t>Aiba</w:t>
      </w:r>
      <w:proofErr w:type="spellEnd"/>
      <w:r w:rsidRPr="00471AF7">
        <w:rPr>
          <w:rFonts w:asciiTheme="majorHAnsi" w:hAnsiTheme="majorHAnsi" w:cstheme="majorHAnsi"/>
          <w:sz w:val="20"/>
          <w:szCs w:val="20"/>
        </w:rPr>
        <w:t xml:space="preserve">, M., Furukawa, F., Mishima, Y., Yoshimura, N., Nayak, S., </w:t>
      </w:r>
      <w:r w:rsidR="00471AF7">
        <w:rPr>
          <w:rFonts w:asciiTheme="majorHAnsi" w:hAnsiTheme="majorHAnsi" w:cstheme="majorHAnsi"/>
          <w:sz w:val="20"/>
          <w:szCs w:val="20"/>
        </w:rPr>
        <w:t>…</w:t>
      </w:r>
      <w:r w:rsidRPr="00471AF7">
        <w:rPr>
          <w:rFonts w:asciiTheme="majorHAnsi" w:hAnsiTheme="majorHAnsi" w:cstheme="majorHAnsi"/>
          <w:sz w:val="20"/>
          <w:szCs w:val="20"/>
        </w:rPr>
        <w:t xml:space="preserve"> Nakamura, F. (2021). Risk assessment of forest disturbance by typhoons with heavy precipitation in northern Japan. </w:t>
      </w:r>
      <w:r w:rsidRPr="00471AF7">
        <w:rPr>
          <w:rFonts w:asciiTheme="majorHAnsi" w:hAnsiTheme="majorHAnsi" w:cstheme="majorHAnsi"/>
          <w:i/>
          <w:iCs/>
          <w:sz w:val="20"/>
          <w:szCs w:val="20"/>
        </w:rPr>
        <w:t>Forest Ecology and Management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479</w:t>
      </w:r>
      <w:r w:rsidRPr="00471AF7">
        <w:rPr>
          <w:rFonts w:asciiTheme="majorHAnsi" w:hAnsiTheme="majorHAnsi" w:cstheme="majorHAnsi"/>
          <w:sz w:val="20"/>
          <w:szCs w:val="20"/>
        </w:rPr>
        <w:t>, 118521. https://doi.org/10.1016/j.foreco.2020.118521</w:t>
      </w:r>
    </w:p>
    <w:p w14:paraId="3018F09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Morton, E. S. (1975). Ecological Sources of Selection on Avian Sounds. </w:t>
      </w:r>
      <w:r w:rsidRPr="00471AF7">
        <w:rPr>
          <w:rFonts w:asciiTheme="majorHAnsi" w:hAnsiTheme="majorHAnsi" w:cstheme="majorHAnsi"/>
          <w:i/>
          <w:iCs/>
          <w:sz w:val="20"/>
          <w:szCs w:val="20"/>
        </w:rPr>
        <w:t>The American Naturalist</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109</w:t>
      </w:r>
      <w:r w:rsidRPr="00471AF7">
        <w:rPr>
          <w:rFonts w:asciiTheme="majorHAnsi" w:hAnsiTheme="majorHAnsi" w:cstheme="majorHAnsi"/>
          <w:sz w:val="20"/>
          <w:szCs w:val="20"/>
        </w:rPr>
        <w:t>(965), 17–34. https://doi.org/10.1086/282971</w:t>
      </w:r>
    </w:p>
    <w:p w14:paraId="47D22CD1"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Muggeo</w:t>
      </w:r>
      <w:proofErr w:type="spellEnd"/>
      <w:r w:rsidRPr="00471AF7">
        <w:rPr>
          <w:rFonts w:asciiTheme="majorHAnsi" w:hAnsiTheme="majorHAnsi" w:cstheme="majorHAnsi"/>
          <w:sz w:val="20"/>
          <w:szCs w:val="20"/>
        </w:rPr>
        <w:t xml:space="preserve">, V. M. R. (2008). </w:t>
      </w:r>
      <w:r w:rsidRPr="00471AF7">
        <w:rPr>
          <w:rFonts w:asciiTheme="majorHAnsi" w:hAnsiTheme="majorHAnsi" w:cstheme="majorHAnsi"/>
          <w:i/>
          <w:iCs/>
          <w:sz w:val="20"/>
          <w:szCs w:val="20"/>
        </w:rPr>
        <w:t>segmented: An R Package to Fit Regression Models with Broken-Line Relationships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 7.</w:t>
      </w:r>
    </w:p>
    <w:p w14:paraId="650E199A"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Nimmo, D. G., Haslem, A., Radford, J. Q., Hall, M., &amp; Bennett, A. F. (2016). Riparian tree cover enhances the resistance and stability of woodland bird communities during an extreme climatic event. </w:t>
      </w:r>
      <w:r w:rsidRPr="00471AF7">
        <w:rPr>
          <w:rFonts w:asciiTheme="majorHAnsi" w:hAnsiTheme="majorHAnsi" w:cstheme="majorHAnsi"/>
          <w:i/>
          <w:iCs/>
          <w:sz w:val="20"/>
          <w:szCs w:val="20"/>
        </w:rPr>
        <w:t>Journal of Applied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53</w:t>
      </w:r>
      <w:r w:rsidRPr="00471AF7">
        <w:rPr>
          <w:rFonts w:asciiTheme="majorHAnsi" w:hAnsiTheme="majorHAnsi" w:cstheme="majorHAnsi"/>
          <w:sz w:val="20"/>
          <w:szCs w:val="20"/>
        </w:rPr>
        <w:t>(2), 449–458. https://doi.org/10.1111/1365-2664.12535</w:t>
      </w:r>
    </w:p>
    <w:p w14:paraId="68F91451"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Olivier, T., Thébault, E., Elias, M., Fontaine, B., &amp; Fontaine, C. (2020). Urbanization and agricultural intensification destabilize animal communities differently than diversity loss.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2020</w:t>
      </w:r>
      <w:r w:rsidRPr="00471AF7">
        <w:rPr>
          <w:rFonts w:asciiTheme="majorHAnsi" w:hAnsiTheme="majorHAnsi" w:cstheme="majorHAnsi"/>
          <w:sz w:val="20"/>
          <w:szCs w:val="20"/>
        </w:rPr>
        <w:t>, 1–9. https://doi.org/10.1038/s41467-020-16240-6</w:t>
      </w:r>
    </w:p>
    <w:p w14:paraId="368D4C6E"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Pavelka</w:t>
      </w:r>
      <w:proofErr w:type="spellEnd"/>
      <w:r w:rsidRPr="00471AF7">
        <w:rPr>
          <w:rFonts w:asciiTheme="majorHAnsi" w:hAnsiTheme="majorHAnsi" w:cstheme="majorHAnsi"/>
          <w:sz w:val="20"/>
          <w:szCs w:val="20"/>
        </w:rPr>
        <w:t xml:space="preserve">, M. S. M., McGoogan, K. C., &amp; Steffens, T. S. (2007). Population Size and Characteristics of Alouatta </w:t>
      </w:r>
      <w:proofErr w:type="spellStart"/>
      <w:r w:rsidRPr="00471AF7">
        <w:rPr>
          <w:rFonts w:asciiTheme="majorHAnsi" w:hAnsiTheme="majorHAnsi" w:cstheme="majorHAnsi"/>
          <w:sz w:val="20"/>
          <w:szCs w:val="20"/>
        </w:rPr>
        <w:t>pigra</w:t>
      </w:r>
      <w:proofErr w:type="spellEnd"/>
      <w:r w:rsidRPr="00471AF7">
        <w:rPr>
          <w:rFonts w:asciiTheme="majorHAnsi" w:hAnsiTheme="majorHAnsi" w:cstheme="majorHAnsi"/>
          <w:sz w:val="20"/>
          <w:szCs w:val="20"/>
        </w:rPr>
        <w:t xml:space="preserve"> Before and After a Major Hurricane. </w:t>
      </w:r>
      <w:r w:rsidRPr="00471AF7">
        <w:rPr>
          <w:rFonts w:asciiTheme="majorHAnsi" w:hAnsiTheme="majorHAnsi" w:cstheme="majorHAnsi"/>
          <w:i/>
          <w:iCs/>
          <w:sz w:val="20"/>
          <w:szCs w:val="20"/>
        </w:rPr>
        <w:t>International Journal of Primatology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28</w:t>
      </w:r>
      <w:r w:rsidRPr="00471AF7">
        <w:rPr>
          <w:rFonts w:asciiTheme="majorHAnsi" w:hAnsiTheme="majorHAnsi" w:cstheme="majorHAnsi"/>
          <w:sz w:val="20"/>
          <w:szCs w:val="20"/>
        </w:rPr>
        <w:t>(4), 919–929. https://doi.org/10.1007/s10764-007-9136-6</w:t>
      </w:r>
    </w:p>
    <w:p w14:paraId="65B9EC1A" w14:textId="312C30D3"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Farina, A., Gage, S. H.,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S. L., &amp; Krause, B. L. (2011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What is soundscape ecology? An introduction and overview of an emerging new science.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26</w:t>
      </w:r>
      <w:r w:rsidRPr="00471AF7">
        <w:rPr>
          <w:rFonts w:asciiTheme="majorHAnsi" w:hAnsiTheme="majorHAnsi" w:cstheme="majorHAnsi"/>
          <w:sz w:val="20"/>
          <w:szCs w:val="20"/>
        </w:rPr>
        <w:t>(9), 1213–1232. https://doi.org/10.1007/s10980-011-9600-8</w:t>
      </w:r>
    </w:p>
    <w:p w14:paraId="28A3A0FA" w14:textId="6649896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B. C., Villanueva-Rivera, L. J., </w:t>
      </w:r>
      <w:proofErr w:type="spellStart"/>
      <w:r w:rsidRPr="00471AF7">
        <w:rPr>
          <w:rFonts w:asciiTheme="majorHAnsi" w:hAnsiTheme="majorHAnsi" w:cstheme="majorHAnsi"/>
          <w:sz w:val="20"/>
          <w:szCs w:val="20"/>
        </w:rPr>
        <w:t>Dumyahn</w:t>
      </w:r>
      <w:proofErr w:type="spellEnd"/>
      <w:r w:rsidRPr="00471AF7">
        <w:rPr>
          <w:rFonts w:asciiTheme="majorHAnsi" w:hAnsiTheme="majorHAnsi" w:cstheme="majorHAnsi"/>
          <w:sz w:val="20"/>
          <w:szCs w:val="20"/>
        </w:rPr>
        <w:t xml:space="preserve">, S. L., Farina, A., Krause, B. L., </w:t>
      </w:r>
      <w:proofErr w:type="spellStart"/>
      <w:r w:rsidRPr="00471AF7">
        <w:rPr>
          <w:rFonts w:asciiTheme="majorHAnsi" w:hAnsiTheme="majorHAnsi" w:cstheme="majorHAnsi"/>
          <w:sz w:val="20"/>
          <w:szCs w:val="20"/>
        </w:rPr>
        <w:t>Napoletano</w:t>
      </w:r>
      <w:proofErr w:type="spellEnd"/>
      <w:r w:rsidRPr="00471AF7">
        <w:rPr>
          <w:rFonts w:asciiTheme="majorHAnsi" w:hAnsiTheme="majorHAnsi" w:cstheme="majorHAnsi"/>
          <w:sz w:val="20"/>
          <w:szCs w:val="20"/>
        </w:rPr>
        <w:t xml:space="preserve">, B. M., Gage, S. H., &amp; </w:t>
      </w:r>
      <w:proofErr w:type="spellStart"/>
      <w:r w:rsidRPr="00471AF7">
        <w:rPr>
          <w:rFonts w:asciiTheme="majorHAnsi" w:hAnsiTheme="majorHAnsi" w:cstheme="majorHAnsi"/>
          <w:sz w:val="20"/>
          <w:szCs w:val="20"/>
        </w:rPr>
        <w:t>Pieretti</w:t>
      </w:r>
      <w:proofErr w:type="spellEnd"/>
      <w:r w:rsidRPr="00471AF7">
        <w:rPr>
          <w:rFonts w:asciiTheme="majorHAnsi" w:hAnsiTheme="majorHAnsi" w:cstheme="majorHAnsi"/>
          <w:sz w:val="20"/>
          <w:szCs w:val="20"/>
        </w:rPr>
        <w:t>, N. (2011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Soundscape Ecology: The Science of Sound in the Landscape. </w:t>
      </w:r>
      <w:proofErr w:type="spellStart"/>
      <w:r w:rsidRPr="00471AF7">
        <w:rPr>
          <w:rFonts w:asciiTheme="majorHAnsi" w:hAnsiTheme="majorHAnsi" w:cstheme="majorHAnsi"/>
          <w:i/>
          <w:iCs/>
          <w:sz w:val="20"/>
          <w:szCs w:val="20"/>
        </w:rPr>
        <w:t>BioScience</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61</w:t>
      </w:r>
      <w:r w:rsidRPr="00471AF7">
        <w:rPr>
          <w:rFonts w:asciiTheme="majorHAnsi" w:hAnsiTheme="majorHAnsi" w:cstheme="majorHAnsi"/>
          <w:sz w:val="20"/>
          <w:szCs w:val="20"/>
        </w:rPr>
        <w:t>(3), 203–216. https://doi.org/10.1525/bio.2011.61.3.6</w:t>
      </w:r>
    </w:p>
    <w:p w14:paraId="2863502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Pimm, S. L. (1984). The complexity and stability of ecosystems.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307</w:t>
      </w:r>
      <w:r w:rsidRPr="00471AF7">
        <w:rPr>
          <w:rFonts w:asciiTheme="majorHAnsi" w:hAnsiTheme="majorHAnsi" w:cstheme="majorHAnsi"/>
          <w:sz w:val="20"/>
          <w:szCs w:val="20"/>
        </w:rPr>
        <w:t>(5949), 321–326. https://doi.org/10.1038/307321a0</w:t>
      </w:r>
    </w:p>
    <w:p w14:paraId="06324B82"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R Core Team (2021). R: A language and environment for statistical computing. R Foundation for Statistical Computing, Vienna, Austria. URL</w:t>
      </w:r>
    </w:p>
    <w:p w14:paraId="05064D33"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Rajan</w:t>
      </w:r>
      <w:proofErr w:type="spellEnd"/>
      <w:r w:rsidRPr="00471AF7">
        <w:rPr>
          <w:rFonts w:asciiTheme="majorHAnsi" w:hAnsiTheme="majorHAnsi" w:cstheme="majorHAnsi"/>
          <w:sz w:val="20"/>
          <w:szCs w:val="20"/>
        </w:rPr>
        <w:t xml:space="preserve">, S. C., Dominic, L., M, V., K, A., Np, S., &amp; R, J. (2022). Surrogacy of post natural disaster acoustic indices for biodiversity assessment. </w:t>
      </w:r>
      <w:r w:rsidRPr="00471AF7">
        <w:rPr>
          <w:rFonts w:asciiTheme="majorHAnsi" w:hAnsiTheme="majorHAnsi" w:cstheme="majorHAnsi"/>
          <w:i/>
          <w:iCs/>
          <w:sz w:val="20"/>
          <w:szCs w:val="20"/>
        </w:rPr>
        <w:t>Environmental Challenges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100420. https://doi.org/10.1016/j.envc.2021.100420</w:t>
      </w:r>
    </w:p>
    <w:p w14:paraId="5DCC4204"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lastRenderedPageBreak/>
        <w:t xml:space="preserve">Raymond, C., Horton, R. M., </w:t>
      </w:r>
      <w:proofErr w:type="spellStart"/>
      <w:r w:rsidRPr="00471AF7">
        <w:rPr>
          <w:rFonts w:asciiTheme="majorHAnsi" w:hAnsiTheme="majorHAnsi" w:cstheme="majorHAnsi"/>
          <w:sz w:val="20"/>
          <w:szCs w:val="20"/>
        </w:rPr>
        <w:t>Zscheischler</w:t>
      </w:r>
      <w:proofErr w:type="spellEnd"/>
      <w:r w:rsidRPr="00471AF7">
        <w:rPr>
          <w:rFonts w:asciiTheme="majorHAnsi" w:hAnsiTheme="majorHAnsi" w:cstheme="majorHAnsi"/>
          <w:sz w:val="20"/>
          <w:szCs w:val="20"/>
        </w:rPr>
        <w:t xml:space="preserve">, J., Martius, O., </w:t>
      </w:r>
      <w:proofErr w:type="spellStart"/>
      <w:r w:rsidRPr="00471AF7">
        <w:rPr>
          <w:rFonts w:asciiTheme="majorHAnsi" w:hAnsiTheme="majorHAnsi" w:cstheme="majorHAnsi"/>
          <w:sz w:val="20"/>
          <w:szCs w:val="20"/>
        </w:rPr>
        <w:t>AghaKouchak</w:t>
      </w:r>
      <w:proofErr w:type="spellEnd"/>
      <w:r w:rsidRPr="00471AF7">
        <w:rPr>
          <w:rFonts w:asciiTheme="majorHAnsi" w:hAnsiTheme="majorHAnsi" w:cstheme="majorHAnsi"/>
          <w:sz w:val="20"/>
          <w:szCs w:val="20"/>
        </w:rPr>
        <w:t xml:space="preserve">, A., Balch, J., Bowen, S. G., Camargo, S. J., Hess, J., </w:t>
      </w:r>
      <w:proofErr w:type="spellStart"/>
      <w:r w:rsidRPr="00471AF7">
        <w:rPr>
          <w:rFonts w:asciiTheme="majorHAnsi" w:hAnsiTheme="majorHAnsi" w:cstheme="majorHAnsi"/>
          <w:sz w:val="20"/>
          <w:szCs w:val="20"/>
        </w:rPr>
        <w:t>Kornhuber</w:t>
      </w:r>
      <w:proofErr w:type="spellEnd"/>
      <w:r w:rsidRPr="00471AF7">
        <w:rPr>
          <w:rFonts w:asciiTheme="majorHAnsi" w:hAnsiTheme="majorHAnsi" w:cstheme="majorHAnsi"/>
          <w:sz w:val="20"/>
          <w:szCs w:val="20"/>
        </w:rPr>
        <w:t xml:space="preserve">, K., Oppenheimer, M., Ruane, A. C., Wahl, T., &amp; White, K. (2020). Understanding and managing connected extreme events. </w:t>
      </w:r>
      <w:r w:rsidRPr="00471AF7">
        <w:rPr>
          <w:rFonts w:asciiTheme="majorHAnsi" w:hAnsiTheme="majorHAnsi" w:cstheme="majorHAnsi"/>
          <w:i/>
          <w:iCs/>
          <w:sz w:val="20"/>
          <w:szCs w:val="20"/>
        </w:rPr>
        <w:t>Nature Climate Change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(7), 611–621. https://doi.org/10.1038/s41558-020-0790-4</w:t>
      </w:r>
    </w:p>
    <w:p w14:paraId="000D7EE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Dudley, K. L., Yoshimura, M., Yoshida, T., &amp; Economo, E. P. (2018). Listening to ecosystems: Data-rich acoustic monitoring through landscape-scale sensor networks.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33</w:t>
      </w:r>
      <w:r w:rsidRPr="00471AF7">
        <w:rPr>
          <w:rFonts w:asciiTheme="majorHAnsi" w:hAnsiTheme="majorHAnsi" w:cstheme="majorHAnsi"/>
          <w:sz w:val="20"/>
          <w:szCs w:val="20"/>
        </w:rPr>
        <w:t>(1), 135–147. https://doi.org/10.1007/s11284-017-1509-5</w:t>
      </w:r>
    </w:p>
    <w:p w14:paraId="20CA298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Friedman, N. R., Janicki, J., &amp; Economo, E. P. (2019). A test of trophic and functional island biogeography theory with the avifauna of a continental archipelago. </w:t>
      </w:r>
      <w:r w:rsidRPr="00471AF7">
        <w:rPr>
          <w:rFonts w:asciiTheme="majorHAnsi" w:hAnsiTheme="majorHAnsi" w:cstheme="majorHAnsi"/>
          <w:i/>
          <w:iCs/>
          <w:sz w:val="20"/>
          <w:szCs w:val="20"/>
        </w:rPr>
        <w:t>Journal of Animal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88</w:t>
      </w:r>
      <w:r w:rsidRPr="00471AF7">
        <w:rPr>
          <w:rFonts w:asciiTheme="majorHAnsi" w:hAnsiTheme="majorHAnsi" w:cstheme="majorHAnsi"/>
          <w:sz w:val="20"/>
          <w:szCs w:val="20"/>
        </w:rPr>
        <w:t>(9), 1392–1405. https://doi.org/10.1111/1365-2656.13029</w:t>
      </w:r>
    </w:p>
    <w:p w14:paraId="06A7F012" w14:textId="2460B1AF"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Ross, S. R. P.-J., Friedman, N. R., Yoshimura, M., Yoshida, T., Donohue, I., &amp; Economo, E. P. (2021</w:t>
      </w:r>
      <w:r w:rsidR="00471AF7">
        <w:rPr>
          <w:rFonts w:asciiTheme="majorHAnsi" w:hAnsiTheme="majorHAnsi" w:cstheme="majorHAnsi"/>
          <w:sz w:val="20"/>
          <w:szCs w:val="20"/>
        </w:rPr>
        <w:t>a</w:t>
      </w:r>
      <w:r w:rsidRPr="00471AF7">
        <w:rPr>
          <w:rFonts w:asciiTheme="majorHAnsi" w:hAnsiTheme="majorHAnsi" w:cstheme="majorHAnsi"/>
          <w:sz w:val="20"/>
          <w:szCs w:val="20"/>
        </w:rPr>
        <w:t xml:space="preserve">). Utility of acoustic indices for ecological monitoring in complex sonic environments. </w:t>
      </w:r>
      <w:r w:rsidRPr="00471AF7">
        <w:rPr>
          <w:rFonts w:asciiTheme="majorHAnsi" w:hAnsiTheme="majorHAnsi" w:cstheme="majorHAnsi"/>
          <w:i/>
          <w:iCs/>
          <w:sz w:val="20"/>
          <w:szCs w:val="20"/>
        </w:rPr>
        <w:t>Ecological Indicators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121</w:t>
      </w:r>
      <w:r w:rsidRPr="00471AF7">
        <w:rPr>
          <w:rFonts w:asciiTheme="majorHAnsi" w:hAnsiTheme="majorHAnsi" w:cstheme="majorHAnsi"/>
          <w:sz w:val="20"/>
          <w:szCs w:val="20"/>
        </w:rPr>
        <w:t>(November 2020), 107114–107114. https://doi.org/10.1016/j.ecolind.2020.107114</w:t>
      </w:r>
    </w:p>
    <w:p w14:paraId="73B1A359" w14:textId="1ED7335A"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 S. R. P.-J., Suzuki, Y., </w:t>
      </w:r>
      <w:proofErr w:type="spellStart"/>
      <w:r w:rsidRPr="00471AF7">
        <w:rPr>
          <w:rFonts w:asciiTheme="majorHAnsi" w:hAnsiTheme="majorHAnsi" w:cstheme="majorHAnsi"/>
          <w:sz w:val="20"/>
          <w:szCs w:val="20"/>
        </w:rPr>
        <w:t>Kondoh</w:t>
      </w:r>
      <w:proofErr w:type="spellEnd"/>
      <w:r w:rsidRPr="00471AF7">
        <w:rPr>
          <w:rFonts w:asciiTheme="majorHAnsi" w:hAnsiTheme="majorHAnsi" w:cstheme="majorHAnsi"/>
          <w:sz w:val="20"/>
          <w:szCs w:val="20"/>
        </w:rPr>
        <w:t>, M., Suzuki, K., Villa Martín, P., &amp; Dornelas, M. (2021</w:t>
      </w:r>
      <w:r w:rsidR="00471AF7">
        <w:rPr>
          <w:rFonts w:asciiTheme="majorHAnsi" w:hAnsiTheme="majorHAnsi" w:cstheme="majorHAnsi"/>
          <w:sz w:val="20"/>
          <w:szCs w:val="20"/>
        </w:rPr>
        <w:t>b</w:t>
      </w:r>
      <w:r w:rsidRPr="00471AF7">
        <w:rPr>
          <w:rFonts w:asciiTheme="majorHAnsi" w:hAnsiTheme="majorHAnsi" w:cstheme="majorHAnsi"/>
          <w:sz w:val="20"/>
          <w:szCs w:val="20"/>
        </w:rPr>
        <w:t xml:space="preserve">). Illuminating the intrinsic and extrinsic drivers of ecological stability across scales. </w:t>
      </w:r>
      <w:r w:rsidRPr="00471AF7">
        <w:rPr>
          <w:rFonts w:asciiTheme="majorHAnsi" w:hAnsiTheme="majorHAnsi" w:cstheme="majorHAnsi"/>
          <w:i/>
          <w:iCs/>
          <w:sz w:val="20"/>
          <w:szCs w:val="20"/>
        </w:rPr>
        <w:t>Ecological Research</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36</w:t>
      </w:r>
      <w:r w:rsidRPr="00471AF7">
        <w:rPr>
          <w:rFonts w:asciiTheme="majorHAnsi" w:hAnsiTheme="majorHAnsi" w:cstheme="majorHAnsi"/>
          <w:sz w:val="20"/>
          <w:szCs w:val="20"/>
        </w:rPr>
        <w:t>(3), 364–378. https://doi.org/10.1111/1440-1703.12214</w:t>
      </w:r>
    </w:p>
    <w:p w14:paraId="00D4921C"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Rossi, T., Connell, S. D., &amp; </w:t>
      </w:r>
      <w:proofErr w:type="spellStart"/>
      <w:r w:rsidRPr="00471AF7">
        <w:rPr>
          <w:rFonts w:asciiTheme="majorHAnsi" w:hAnsiTheme="majorHAnsi" w:cstheme="majorHAnsi"/>
          <w:sz w:val="20"/>
          <w:szCs w:val="20"/>
        </w:rPr>
        <w:t>Nagelkerken</w:t>
      </w:r>
      <w:proofErr w:type="spellEnd"/>
      <w:r w:rsidRPr="00471AF7">
        <w:rPr>
          <w:rFonts w:asciiTheme="majorHAnsi" w:hAnsiTheme="majorHAnsi" w:cstheme="majorHAnsi"/>
          <w:sz w:val="20"/>
          <w:szCs w:val="20"/>
        </w:rPr>
        <w:t xml:space="preserve">, I. (2017). The sounds of silence: Regime shifts impoverish marine soundscapes. </w:t>
      </w:r>
      <w:r w:rsidRPr="00471AF7">
        <w:rPr>
          <w:rFonts w:asciiTheme="majorHAnsi" w:hAnsiTheme="majorHAnsi" w:cstheme="majorHAnsi"/>
          <w:i/>
          <w:iCs/>
          <w:sz w:val="20"/>
          <w:szCs w:val="20"/>
        </w:rPr>
        <w:t>Landscape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32</w:t>
      </w:r>
      <w:r w:rsidRPr="00471AF7">
        <w:rPr>
          <w:rFonts w:asciiTheme="majorHAnsi" w:hAnsiTheme="majorHAnsi" w:cstheme="majorHAnsi"/>
          <w:sz w:val="20"/>
          <w:szCs w:val="20"/>
        </w:rPr>
        <w:t>, 239–248. https://doi.org/10.1007/s10980-016-0439-x</w:t>
      </w:r>
    </w:p>
    <w:p w14:paraId="75F5EA8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Seki, S.-I. (2005). The effects of a typhoon (9918 Bart, 1999) on the bird community in a warm temperate forest, Southern Japan. </w:t>
      </w:r>
      <w:r w:rsidRPr="00471AF7">
        <w:rPr>
          <w:rFonts w:asciiTheme="majorHAnsi" w:hAnsiTheme="majorHAnsi" w:cstheme="majorHAnsi"/>
          <w:i/>
          <w:iCs/>
          <w:sz w:val="20"/>
          <w:szCs w:val="20"/>
        </w:rPr>
        <w:t>Ornithological Science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w:t>
      </w:r>
      <w:r w:rsidRPr="00471AF7">
        <w:rPr>
          <w:rFonts w:asciiTheme="majorHAnsi" w:hAnsiTheme="majorHAnsi" w:cstheme="majorHAnsi"/>
          <w:sz w:val="20"/>
          <w:szCs w:val="20"/>
        </w:rPr>
        <w:t>(2), 117–128. https://doi.org/10.2326/osj.4.117</w:t>
      </w:r>
    </w:p>
    <w:p w14:paraId="76340DC5" w14:textId="7A421C4A"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Senzaki</w:t>
      </w:r>
      <w:proofErr w:type="spellEnd"/>
      <w:r w:rsidRPr="00471AF7">
        <w:rPr>
          <w:rFonts w:asciiTheme="majorHAnsi" w:hAnsiTheme="majorHAnsi" w:cstheme="majorHAnsi"/>
          <w:sz w:val="20"/>
          <w:szCs w:val="20"/>
        </w:rPr>
        <w:t xml:space="preserve">, M., Barber, J. R., Phillips, J. N., Carter, N. H., Cooper, C. B., </w:t>
      </w:r>
      <w:proofErr w:type="spellStart"/>
      <w:r w:rsidRPr="00471AF7">
        <w:rPr>
          <w:rFonts w:asciiTheme="majorHAnsi" w:hAnsiTheme="majorHAnsi" w:cstheme="majorHAnsi"/>
          <w:sz w:val="20"/>
          <w:szCs w:val="20"/>
        </w:rPr>
        <w:t>Ditmer</w:t>
      </w:r>
      <w:proofErr w:type="spellEnd"/>
      <w:r w:rsidRPr="00471AF7">
        <w:rPr>
          <w:rFonts w:asciiTheme="majorHAnsi" w:hAnsiTheme="majorHAnsi" w:cstheme="majorHAnsi"/>
          <w:sz w:val="20"/>
          <w:szCs w:val="20"/>
        </w:rPr>
        <w:t xml:space="preserve">, M. A.,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Mennitt</w:t>
      </w:r>
      <w:proofErr w:type="spellEnd"/>
      <w:r w:rsidRPr="00471AF7">
        <w:rPr>
          <w:rFonts w:asciiTheme="majorHAnsi" w:hAnsiTheme="majorHAnsi" w:cstheme="majorHAnsi"/>
          <w:sz w:val="20"/>
          <w:szCs w:val="20"/>
        </w:rPr>
        <w:t xml:space="preserve">, D. J. (2020). Sensory pollutants alter bird phenology and fitness across a continent.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587</w:t>
      </w:r>
      <w:r w:rsidRPr="00471AF7">
        <w:rPr>
          <w:rFonts w:asciiTheme="majorHAnsi" w:hAnsiTheme="majorHAnsi" w:cstheme="majorHAnsi"/>
          <w:sz w:val="20"/>
          <w:szCs w:val="20"/>
        </w:rPr>
        <w:t>, 605–609. https://doi.org/10.1038/s41586-020-2903-7</w:t>
      </w:r>
    </w:p>
    <w:p w14:paraId="46012F2F"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Sethi, S. S., Ewers, R. M., Jones, N. S., Signorelli, A., </w:t>
      </w:r>
      <w:proofErr w:type="spellStart"/>
      <w:r w:rsidRPr="00471AF7">
        <w:rPr>
          <w:rFonts w:asciiTheme="majorHAnsi" w:hAnsiTheme="majorHAnsi" w:cstheme="majorHAnsi"/>
          <w:sz w:val="20"/>
          <w:szCs w:val="20"/>
        </w:rPr>
        <w:t>Picinali</w:t>
      </w:r>
      <w:proofErr w:type="spellEnd"/>
      <w:r w:rsidRPr="00471AF7">
        <w:rPr>
          <w:rFonts w:asciiTheme="majorHAnsi" w:hAnsiTheme="majorHAnsi" w:cstheme="majorHAnsi"/>
          <w:sz w:val="20"/>
          <w:szCs w:val="20"/>
        </w:rPr>
        <w:t xml:space="preserve">, L., &amp; Orme, C. D. L. (2020). SAFE Acoustics: An open-source, real-time eco-acoustic monitoring network in the tropical rainforests of Borneo. </w:t>
      </w:r>
      <w:r w:rsidRPr="00471AF7">
        <w:rPr>
          <w:rFonts w:asciiTheme="majorHAnsi" w:hAnsiTheme="majorHAnsi" w:cstheme="majorHAnsi"/>
          <w:i/>
          <w:iCs/>
          <w:sz w:val="20"/>
          <w:szCs w:val="20"/>
        </w:rPr>
        <w:t>Methods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11</w:t>
      </w:r>
      <w:r w:rsidRPr="00471AF7">
        <w:rPr>
          <w:rFonts w:asciiTheme="majorHAnsi" w:hAnsiTheme="majorHAnsi" w:cstheme="majorHAnsi"/>
          <w:sz w:val="20"/>
          <w:szCs w:val="20"/>
        </w:rPr>
        <w:t>(10), 1182–1185. https://doi.org/10.1111/2041-210X.13438</w:t>
      </w:r>
    </w:p>
    <w:p w14:paraId="367BF837"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Simmons, K. R., Eggleston, D. B., &amp; </w:t>
      </w:r>
      <w:proofErr w:type="spellStart"/>
      <w:r w:rsidRPr="00471AF7">
        <w:rPr>
          <w:rFonts w:asciiTheme="majorHAnsi" w:hAnsiTheme="majorHAnsi" w:cstheme="majorHAnsi"/>
          <w:sz w:val="20"/>
          <w:szCs w:val="20"/>
        </w:rPr>
        <w:t>Bohnenstiehl</w:t>
      </w:r>
      <w:proofErr w:type="spellEnd"/>
      <w:r w:rsidRPr="00471AF7">
        <w:rPr>
          <w:rFonts w:asciiTheme="majorHAnsi" w:hAnsiTheme="majorHAnsi" w:cstheme="majorHAnsi"/>
          <w:sz w:val="20"/>
          <w:szCs w:val="20"/>
        </w:rPr>
        <w:t xml:space="preserve">, D. W. R. (2021). Hurricane impacts on a coral reef soundscape. </w:t>
      </w:r>
      <w:proofErr w:type="spellStart"/>
      <w:r w:rsidRPr="00471AF7">
        <w:rPr>
          <w:rFonts w:asciiTheme="majorHAnsi" w:hAnsiTheme="majorHAnsi" w:cstheme="majorHAnsi"/>
          <w:i/>
          <w:iCs/>
          <w:sz w:val="20"/>
          <w:szCs w:val="20"/>
        </w:rPr>
        <w:t>PLoS</w:t>
      </w:r>
      <w:proofErr w:type="spellEnd"/>
      <w:r w:rsidRPr="00471AF7">
        <w:rPr>
          <w:rFonts w:asciiTheme="majorHAnsi" w:hAnsiTheme="majorHAnsi" w:cstheme="majorHAnsi"/>
          <w:i/>
          <w:iCs/>
          <w:sz w:val="20"/>
          <w:szCs w:val="20"/>
        </w:rPr>
        <w:t xml:space="preserve"> ONE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(2 February 2021), 1–27. https://doi.org/10.1371/journal.pone.0244599</w:t>
      </w:r>
    </w:p>
    <w:p w14:paraId="4CEE1D29"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lastRenderedPageBreak/>
        <w:t>Sirami</w:t>
      </w:r>
      <w:proofErr w:type="spellEnd"/>
      <w:r w:rsidRPr="00471AF7">
        <w:rPr>
          <w:rFonts w:asciiTheme="majorHAnsi" w:hAnsiTheme="majorHAnsi" w:cstheme="majorHAnsi"/>
          <w:sz w:val="20"/>
          <w:szCs w:val="20"/>
        </w:rPr>
        <w:t xml:space="preserve">, C., </w:t>
      </w:r>
      <w:proofErr w:type="spellStart"/>
      <w:r w:rsidRPr="00471AF7">
        <w:rPr>
          <w:rFonts w:asciiTheme="majorHAnsi" w:hAnsiTheme="majorHAnsi" w:cstheme="majorHAnsi"/>
          <w:sz w:val="20"/>
          <w:szCs w:val="20"/>
        </w:rPr>
        <w:t>Brotons</w:t>
      </w:r>
      <w:proofErr w:type="spellEnd"/>
      <w:r w:rsidRPr="00471AF7">
        <w:rPr>
          <w:rFonts w:asciiTheme="majorHAnsi" w:hAnsiTheme="majorHAnsi" w:cstheme="majorHAnsi"/>
          <w:sz w:val="20"/>
          <w:szCs w:val="20"/>
        </w:rPr>
        <w:t xml:space="preserve">, L., Burfield, I., </w:t>
      </w:r>
      <w:proofErr w:type="spellStart"/>
      <w:r w:rsidRPr="00471AF7">
        <w:rPr>
          <w:rFonts w:asciiTheme="majorHAnsi" w:hAnsiTheme="majorHAnsi" w:cstheme="majorHAnsi"/>
          <w:sz w:val="20"/>
          <w:szCs w:val="20"/>
        </w:rPr>
        <w:t>Fonderflick</w:t>
      </w:r>
      <w:proofErr w:type="spellEnd"/>
      <w:r w:rsidRPr="00471AF7">
        <w:rPr>
          <w:rFonts w:asciiTheme="majorHAnsi" w:hAnsiTheme="majorHAnsi" w:cstheme="majorHAnsi"/>
          <w:sz w:val="20"/>
          <w:szCs w:val="20"/>
        </w:rPr>
        <w:t xml:space="preserve">, J., &amp; Martin, J.-L. (2008). </w:t>
      </w:r>
      <w:proofErr w:type="spellStart"/>
      <w:r w:rsidRPr="00471AF7">
        <w:rPr>
          <w:rFonts w:asciiTheme="majorHAnsi" w:hAnsiTheme="majorHAnsi" w:cstheme="majorHAnsi"/>
          <w:sz w:val="20"/>
          <w:szCs w:val="20"/>
        </w:rPr>
        <w:t>Is land</w:t>
      </w:r>
      <w:proofErr w:type="spellEnd"/>
      <w:r w:rsidRPr="00471AF7">
        <w:rPr>
          <w:rFonts w:asciiTheme="majorHAnsi" w:hAnsiTheme="majorHAnsi" w:cstheme="majorHAnsi"/>
          <w:sz w:val="20"/>
          <w:szCs w:val="20"/>
        </w:rPr>
        <w:t xml:space="preserve"> abandonment having an impact on biodiversity? A meta-analytical approach to bird distribution changes in the north-western Mediterranean. </w:t>
      </w:r>
      <w:r w:rsidRPr="00471AF7">
        <w:rPr>
          <w:rFonts w:asciiTheme="majorHAnsi" w:hAnsiTheme="majorHAnsi" w:cstheme="majorHAnsi"/>
          <w:i/>
          <w:iCs/>
          <w:sz w:val="20"/>
          <w:szCs w:val="20"/>
        </w:rPr>
        <w:t>Biological Conservation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141</w:t>
      </w:r>
      <w:r w:rsidRPr="00471AF7">
        <w:rPr>
          <w:rFonts w:asciiTheme="majorHAnsi" w:hAnsiTheme="majorHAnsi" w:cstheme="majorHAnsi"/>
          <w:sz w:val="20"/>
          <w:szCs w:val="20"/>
        </w:rPr>
        <w:t>(2), 450–459. https://doi.org/10.1016/j.biocon.2007.10.015</w:t>
      </w:r>
    </w:p>
    <w:p w14:paraId="632C0087" w14:textId="77777777" w:rsidR="00471AF7" w:rsidRPr="00471AF7" w:rsidRDefault="00471AF7" w:rsidP="00471AF7">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Stan Development Team (2020). </w:t>
      </w:r>
      <w:proofErr w:type="spellStart"/>
      <w:r w:rsidRPr="00471AF7">
        <w:rPr>
          <w:rFonts w:asciiTheme="majorHAnsi" w:hAnsiTheme="majorHAnsi" w:cstheme="majorHAnsi"/>
          <w:sz w:val="20"/>
          <w:szCs w:val="20"/>
        </w:rPr>
        <w:t>RStan</w:t>
      </w:r>
      <w:proofErr w:type="spellEnd"/>
      <w:r w:rsidRPr="00471AF7">
        <w:rPr>
          <w:rFonts w:asciiTheme="majorHAnsi" w:hAnsiTheme="majorHAnsi" w:cstheme="majorHAnsi"/>
          <w:sz w:val="20"/>
          <w:szCs w:val="20"/>
        </w:rPr>
        <w:t xml:space="preserve">: the R interface to Stan. R package version 2.21.2. </w:t>
      </w:r>
      <w:hyperlink r:id="rId23" w:history="1">
        <w:r w:rsidRPr="00471AF7">
          <w:rPr>
            <w:rStyle w:val="Hyperlink"/>
            <w:rFonts w:asciiTheme="majorHAnsi" w:hAnsiTheme="majorHAnsi" w:cstheme="majorHAnsi"/>
            <w:sz w:val="20"/>
            <w:szCs w:val="20"/>
          </w:rPr>
          <w:t>https://mc-stan.org/</w:t>
        </w:r>
      </w:hyperlink>
    </w:p>
    <w:p w14:paraId="65E19D29" w14:textId="6D77DD0F"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Suding</w:t>
      </w:r>
      <w:proofErr w:type="spellEnd"/>
      <w:r w:rsidRPr="00471AF7">
        <w:rPr>
          <w:rFonts w:asciiTheme="majorHAnsi" w:hAnsiTheme="majorHAnsi" w:cstheme="majorHAnsi"/>
          <w:sz w:val="20"/>
          <w:szCs w:val="20"/>
        </w:rPr>
        <w:t xml:space="preserve">, K. N., </w:t>
      </w:r>
      <w:proofErr w:type="spellStart"/>
      <w:r w:rsidRPr="00471AF7">
        <w:rPr>
          <w:rFonts w:asciiTheme="majorHAnsi" w:hAnsiTheme="majorHAnsi" w:cstheme="majorHAnsi"/>
          <w:sz w:val="20"/>
          <w:szCs w:val="20"/>
        </w:rPr>
        <w:t>Lavorel</w:t>
      </w:r>
      <w:proofErr w:type="spellEnd"/>
      <w:r w:rsidRPr="00471AF7">
        <w:rPr>
          <w:rFonts w:asciiTheme="majorHAnsi" w:hAnsiTheme="majorHAnsi" w:cstheme="majorHAnsi"/>
          <w:sz w:val="20"/>
          <w:szCs w:val="20"/>
        </w:rPr>
        <w:t xml:space="preserve">, S., Chapin, F. S., Cornelissen, J. H. C., Díaz, S., Garnier, E.,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Navas</w:t>
      </w:r>
      <w:proofErr w:type="spellEnd"/>
      <w:r w:rsidRPr="00471AF7">
        <w:rPr>
          <w:rFonts w:asciiTheme="majorHAnsi" w:hAnsiTheme="majorHAnsi" w:cstheme="majorHAnsi"/>
          <w:sz w:val="20"/>
          <w:szCs w:val="20"/>
        </w:rPr>
        <w:t xml:space="preserve">, M. L. (2008). Scaling environmental change through the community-level: A trait-based response-and-effect framework for plants. </w:t>
      </w:r>
      <w:r w:rsidRPr="00471AF7">
        <w:rPr>
          <w:rFonts w:asciiTheme="majorHAnsi" w:hAnsiTheme="majorHAnsi" w:cstheme="majorHAnsi"/>
          <w:i/>
          <w:iCs/>
          <w:sz w:val="20"/>
          <w:szCs w:val="20"/>
        </w:rPr>
        <w:t>Global Change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14</w:t>
      </w:r>
      <w:r w:rsidRPr="00471AF7">
        <w:rPr>
          <w:rFonts w:asciiTheme="majorHAnsi" w:hAnsiTheme="majorHAnsi" w:cstheme="majorHAnsi"/>
          <w:sz w:val="20"/>
          <w:szCs w:val="20"/>
        </w:rPr>
        <w:t>(5), 1125–1140. https://doi.org/10.1111/j.1365-2486.2008.01557.x</w:t>
      </w:r>
    </w:p>
    <w:p w14:paraId="1B5723FC"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Sueur</w:t>
      </w:r>
      <w:proofErr w:type="spellEnd"/>
      <w:r w:rsidRPr="00471AF7">
        <w:rPr>
          <w:rFonts w:asciiTheme="majorHAnsi" w:hAnsiTheme="majorHAnsi" w:cstheme="majorHAnsi"/>
          <w:sz w:val="20"/>
          <w:szCs w:val="20"/>
        </w:rPr>
        <w:t xml:space="preserve">, J., Krause, B., &amp; Farina, A. (2019). Climate Change Is Breaking Earth’s Beat. </w:t>
      </w:r>
      <w:r w:rsidRPr="00471AF7">
        <w:rPr>
          <w:rFonts w:asciiTheme="majorHAnsi" w:hAnsiTheme="majorHAnsi" w:cstheme="majorHAnsi"/>
          <w:i/>
          <w:iCs/>
          <w:sz w:val="20"/>
          <w:szCs w:val="20"/>
        </w:rPr>
        <w:t>Trends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(11), 971–973. https://doi.org/10.1016/j.tree.2019.07.014</w:t>
      </w:r>
    </w:p>
    <w:p w14:paraId="790C3836"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Takeuchi, K., Yoshioka, S.-I., &amp; </w:t>
      </w:r>
      <w:proofErr w:type="spellStart"/>
      <w:r w:rsidRPr="00471AF7">
        <w:rPr>
          <w:rFonts w:asciiTheme="majorHAnsi" w:hAnsiTheme="majorHAnsi" w:cstheme="majorHAnsi"/>
          <w:sz w:val="20"/>
          <w:szCs w:val="20"/>
        </w:rPr>
        <w:t>Fumoto</w:t>
      </w:r>
      <w:proofErr w:type="spellEnd"/>
      <w:r w:rsidRPr="00471AF7">
        <w:rPr>
          <w:rFonts w:asciiTheme="majorHAnsi" w:hAnsiTheme="majorHAnsi" w:cstheme="majorHAnsi"/>
          <w:sz w:val="20"/>
          <w:szCs w:val="20"/>
        </w:rPr>
        <w:t xml:space="preserve">, R. (1981). Land transformation on </w:t>
      </w:r>
      <w:proofErr w:type="spellStart"/>
      <w:r w:rsidRPr="00471AF7">
        <w:rPr>
          <w:rFonts w:asciiTheme="majorHAnsi" w:hAnsiTheme="majorHAnsi" w:cstheme="majorHAnsi"/>
          <w:sz w:val="20"/>
          <w:szCs w:val="20"/>
        </w:rPr>
        <w:t>okinawa</w:t>
      </w:r>
      <w:proofErr w:type="spellEnd"/>
      <w:r w:rsidRPr="00471AF7">
        <w:rPr>
          <w:rFonts w:asciiTheme="majorHAnsi" w:hAnsiTheme="majorHAnsi" w:cstheme="majorHAnsi"/>
          <w:sz w:val="20"/>
          <w:szCs w:val="20"/>
        </w:rPr>
        <w:t xml:space="preserve"> island, southwest Japan. </w:t>
      </w:r>
      <w:r w:rsidRPr="00471AF7">
        <w:rPr>
          <w:rFonts w:asciiTheme="majorHAnsi" w:hAnsiTheme="majorHAnsi" w:cstheme="majorHAnsi"/>
          <w:i/>
          <w:iCs/>
          <w:sz w:val="20"/>
          <w:szCs w:val="20"/>
        </w:rPr>
        <w:t>Geographical Reports of Tokyo Metropolitan University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16</w:t>
      </w:r>
      <w:r w:rsidRPr="00471AF7">
        <w:rPr>
          <w:rFonts w:asciiTheme="majorHAnsi" w:hAnsiTheme="majorHAnsi" w:cstheme="majorHAnsi"/>
          <w:sz w:val="20"/>
          <w:szCs w:val="20"/>
        </w:rPr>
        <w:t>, 113–129.</w:t>
      </w:r>
    </w:p>
    <w:p w14:paraId="64D55C43" w14:textId="2C8D98C2"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Testard</w:t>
      </w:r>
      <w:proofErr w:type="spellEnd"/>
      <w:r w:rsidRPr="00471AF7">
        <w:rPr>
          <w:rFonts w:asciiTheme="majorHAnsi" w:hAnsiTheme="majorHAnsi" w:cstheme="majorHAnsi"/>
          <w:sz w:val="20"/>
          <w:szCs w:val="20"/>
        </w:rPr>
        <w:t xml:space="preserve">, C., Larson, S. M., </w:t>
      </w:r>
      <w:proofErr w:type="spellStart"/>
      <w:r w:rsidRPr="00471AF7">
        <w:rPr>
          <w:rFonts w:asciiTheme="majorHAnsi" w:hAnsiTheme="majorHAnsi" w:cstheme="majorHAnsi"/>
          <w:sz w:val="20"/>
          <w:szCs w:val="20"/>
        </w:rPr>
        <w:t>Watowich</w:t>
      </w:r>
      <w:proofErr w:type="spellEnd"/>
      <w:r w:rsidRPr="00471AF7">
        <w:rPr>
          <w:rFonts w:asciiTheme="majorHAnsi" w:hAnsiTheme="majorHAnsi" w:cstheme="majorHAnsi"/>
          <w:sz w:val="20"/>
          <w:szCs w:val="20"/>
        </w:rPr>
        <w:t xml:space="preserve">, M. M., Kaplinsky, C. H., </w:t>
      </w:r>
      <w:proofErr w:type="spellStart"/>
      <w:r w:rsidRPr="00471AF7">
        <w:rPr>
          <w:rFonts w:asciiTheme="majorHAnsi" w:hAnsiTheme="majorHAnsi" w:cstheme="majorHAnsi"/>
          <w:sz w:val="20"/>
          <w:szCs w:val="20"/>
        </w:rPr>
        <w:t>Bernau</w:t>
      </w:r>
      <w:proofErr w:type="spellEnd"/>
      <w:r w:rsidRPr="00471AF7">
        <w:rPr>
          <w:rFonts w:asciiTheme="majorHAnsi" w:hAnsiTheme="majorHAnsi" w:cstheme="majorHAnsi"/>
          <w:sz w:val="20"/>
          <w:szCs w:val="20"/>
        </w:rPr>
        <w:t xml:space="preserve">, A., </w:t>
      </w:r>
      <w:proofErr w:type="spellStart"/>
      <w:r w:rsidRPr="00471AF7">
        <w:rPr>
          <w:rFonts w:asciiTheme="majorHAnsi" w:hAnsiTheme="majorHAnsi" w:cstheme="majorHAnsi"/>
          <w:sz w:val="20"/>
          <w:szCs w:val="20"/>
        </w:rPr>
        <w:t>Faulder</w:t>
      </w:r>
      <w:proofErr w:type="spellEnd"/>
      <w:r w:rsidRPr="00471AF7">
        <w:rPr>
          <w:rFonts w:asciiTheme="majorHAnsi" w:hAnsiTheme="majorHAnsi" w:cstheme="majorHAnsi"/>
          <w:sz w:val="20"/>
          <w:szCs w:val="20"/>
        </w:rPr>
        <w:t xml:space="preserve">, M., </w:t>
      </w:r>
      <w:r w:rsidR="003C505E">
        <w:rPr>
          <w:rFonts w:asciiTheme="majorHAnsi" w:hAnsiTheme="majorHAnsi" w:cstheme="majorHAnsi"/>
          <w:sz w:val="20"/>
          <w:szCs w:val="20"/>
        </w:rPr>
        <w:t>…</w:t>
      </w:r>
      <w:r w:rsidRPr="00471AF7">
        <w:rPr>
          <w:rFonts w:asciiTheme="majorHAnsi" w:hAnsiTheme="majorHAnsi" w:cstheme="majorHAnsi"/>
          <w:sz w:val="20"/>
          <w:szCs w:val="20"/>
        </w:rPr>
        <w:t xml:space="preserve"> Brent, L. J. N. (2021). Rhesus macaques build new social connections after a natural disaster. </w:t>
      </w:r>
      <w:r w:rsidRPr="00471AF7">
        <w:rPr>
          <w:rFonts w:asciiTheme="majorHAnsi" w:hAnsiTheme="majorHAnsi" w:cstheme="majorHAnsi"/>
          <w:i/>
          <w:iCs/>
          <w:sz w:val="20"/>
          <w:szCs w:val="20"/>
        </w:rPr>
        <w:t>Current Biology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31</w:t>
      </w:r>
      <w:r w:rsidRPr="00471AF7">
        <w:rPr>
          <w:rFonts w:asciiTheme="majorHAnsi" w:hAnsiTheme="majorHAnsi" w:cstheme="majorHAnsi"/>
          <w:sz w:val="20"/>
          <w:szCs w:val="20"/>
        </w:rPr>
        <w:t>(11), 2299-2309.e7. https://doi.org/10.1016/j.cub.2021.03.029</w:t>
      </w:r>
    </w:p>
    <w:p w14:paraId="68415ED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Tilman, D., Reich, P. B., &amp; Knops, J. M. H. (2006). Biodiversity and ecosystem stability in a decade-long grassland experiment. </w:t>
      </w:r>
      <w:r w:rsidRPr="00471AF7">
        <w:rPr>
          <w:rFonts w:asciiTheme="majorHAnsi" w:hAnsiTheme="majorHAnsi" w:cstheme="majorHAnsi"/>
          <w:i/>
          <w:iCs/>
          <w:sz w:val="20"/>
          <w:szCs w:val="20"/>
        </w:rPr>
        <w:t>Nature</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441</w:t>
      </w:r>
      <w:r w:rsidRPr="00471AF7">
        <w:rPr>
          <w:rFonts w:asciiTheme="majorHAnsi" w:hAnsiTheme="majorHAnsi" w:cstheme="majorHAnsi"/>
          <w:sz w:val="20"/>
          <w:szCs w:val="20"/>
        </w:rPr>
        <w:t>(7093), 629–632. https://doi.org/10.1038/nature04742</w:t>
      </w:r>
    </w:p>
    <w:p w14:paraId="2EE12D09"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Toth, C. A., Pauli, B. P., McClure, C. J. W., Francis, C. D., Newman, P., Barber, J. R., &amp; Fristrup, K. (2022). A stochastic simulation model for assessing the masking effects of road noise for wildlife, outdoor recreation, and </w:t>
      </w:r>
      <w:proofErr w:type="spellStart"/>
      <w:r w:rsidRPr="00471AF7">
        <w:rPr>
          <w:rFonts w:asciiTheme="majorHAnsi" w:hAnsiTheme="majorHAnsi" w:cstheme="majorHAnsi"/>
          <w:sz w:val="20"/>
          <w:szCs w:val="20"/>
        </w:rPr>
        <w:t>bioacoustic</w:t>
      </w:r>
      <w:proofErr w:type="spellEnd"/>
      <w:r w:rsidRPr="00471AF7">
        <w:rPr>
          <w:rFonts w:asciiTheme="majorHAnsi" w:hAnsiTheme="majorHAnsi" w:cstheme="majorHAnsi"/>
          <w:sz w:val="20"/>
          <w:szCs w:val="20"/>
        </w:rPr>
        <w:t xml:space="preserve"> monitoring. </w:t>
      </w:r>
      <w:r w:rsidRPr="00471AF7">
        <w:rPr>
          <w:rFonts w:asciiTheme="majorHAnsi" w:hAnsiTheme="majorHAnsi" w:cstheme="majorHAnsi"/>
          <w:i/>
          <w:iCs/>
          <w:sz w:val="20"/>
          <w:szCs w:val="20"/>
        </w:rPr>
        <w:t>Oecologia</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199</w:t>
      </w:r>
      <w:r w:rsidRPr="00471AF7">
        <w:rPr>
          <w:rFonts w:asciiTheme="majorHAnsi" w:hAnsiTheme="majorHAnsi" w:cstheme="majorHAnsi"/>
          <w:sz w:val="20"/>
          <w:szCs w:val="20"/>
        </w:rPr>
        <w:t>(1), 217–228. https://doi.org/10.1007/s00442-022-05171-2</w:t>
      </w:r>
    </w:p>
    <w:p w14:paraId="0F89899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Uchida, K., &amp; </w:t>
      </w:r>
      <w:proofErr w:type="spellStart"/>
      <w:r w:rsidRPr="00471AF7">
        <w:rPr>
          <w:rFonts w:asciiTheme="majorHAnsi" w:hAnsiTheme="majorHAnsi" w:cstheme="majorHAnsi"/>
          <w:sz w:val="20"/>
          <w:szCs w:val="20"/>
        </w:rPr>
        <w:t>Ushimaru</w:t>
      </w:r>
      <w:proofErr w:type="spellEnd"/>
      <w:r w:rsidRPr="00471AF7">
        <w:rPr>
          <w:rFonts w:asciiTheme="majorHAnsi" w:hAnsiTheme="majorHAnsi" w:cstheme="majorHAnsi"/>
          <w:sz w:val="20"/>
          <w:szCs w:val="20"/>
        </w:rPr>
        <w:t xml:space="preserve">, A. (2014). Biodiversity declines due to abandonment and intensification of agricultural lands: Patterns and mechanisms. </w:t>
      </w:r>
      <w:r w:rsidRPr="00471AF7">
        <w:rPr>
          <w:rFonts w:asciiTheme="majorHAnsi" w:hAnsiTheme="majorHAnsi" w:cstheme="majorHAnsi"/>
          <w:i/>
          <w:iCs/>
          <w:sz w:val="20"/>
          <w:szCs w:val="20"/>
        </w:rPr>
        <w:t>Ecological Monographs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84</w:t>
      </w:r>
      <w:r w:rsidRPr="00471AF7">
        <w:rPr>
          <w:rFonts w:asciiTheme="majorHAnsi" w:hAnsiTheme="majorHAnsi" w:cstheme="majorHAnsi"/>
          <w:sz w:val="20"/>
          <w:szCs w:val="20"/>
        </w:rPr>
        <w:t>(4), 637–658. https://doi.org/10.1890/13-2170.1</w:t>
      </w:r>
    </w:p>
    <w:p w14:paraId="256A8A2D" w14:textId="6091F617" w:rsidR="00471AF7" w:rsidRPr="00471AF7" w:rsidRDefault="00471AF7" w:rsidP="00471AF7">
      <w:pPr>
        <w:pStyle w:val="Bibliography"/>
        <w:rPr>
          <w:rStyle w:val="Hyperlink"/>
          <w:rFonts w:asciiTheme="majorHAnsi" w:hAnsiTheme="majorHAnsi" w:cstheme="majorHAnsi"/>
          <w:sz w:val="20"/>
          <w:szCs w:val="20"/>
        </w:rPr>
      </w:pPr>
      <w:r w:rsidRPr="00471AF7">
        <w:rPr>
          <w:rFonts w:asciiTheme="majorHAnsi" w:hAnsiTheme="majorHAnsi" w:cstheme="majorHAnsi"/>
          <w:sz w:val="20"/>
          <w:szCs w:val="20"/>
        </w:rPr>
        <w:t>Villanueva-Rivera</w:t>
      </w:r>
      <w:r>
        <w:rPr>
          <w:rFonts w:asciiTheme="majorHAnsi" w:hAnsiTheme="majorHAnsi" w:cstheme="majorHAnsi"/>
          <w:sz w:val="20"/>
          <w:szCs w:val="20"/>
        </w:rPr>
        <w:t>, L. J.,</w:t>
      </w:r>
      <w:r w:rsidRPr="00471AF7">
        <w:rPr>
          <w:rFonts w:asciiTheme="majorHAnsi" w:hAnsiTheme="majorHAnsi" w:cstheme="majorHAnsi"/>
          <w:sz w:val="20"/>
          <w:szCs w:val="20"/>
        </w:rPr>
        <w:t xml:space="preserve"> </w:t>
      </w:r>
      <w:r>
        <w:rPr>
          <w:rFonts w:asciiTheme="majorHAnsi" w:hAnsiTheme="majorHAnsi" w:cstheme="majorHAnsi"/>
          <w:sz w:val="20"/>
          <w:szCs w:val="20"/>
        </w:rPr>
        <w:t>&amp;</w:t>
      </w:r>
      <w:r w:rsidRPr="00471AF7">
        <w:rPr>
          <w:rFonts w:asciiTheme="majorHAnsi" w:hAnsiTheme="majorHAnsi" w:cstheme="majorHAnsi"/>
          <w:sz w:val="20"/>
          <w:szCs w:val="20"/>
        </w:rPr>
        <w:t xml:space="preserve"> </w:t>
      </w:r>
      <w:proofErr w:type="spellStart"/>
      <w:r w:rsidRPr="00471AF7">
        <w:rPr>
          <w:rFonts w:asciiTheme="majorHAnsi" w:hAnsiTheme="majorHAnsi" w:cstheme="majorHAnsi"/>
          <w:sz w:val="20"/>
          <w:szCs w:val="20"/>
        </w:rPr>
        <w:t>Pijanowski</w:t>
      </w:r>
      <w:proofErr w:type="spellEnd"/>
      <w:r w:rsidRPr="00471AF7">
        <w:rPr>
          <w:rFonts w:asciiTheme="majorHAnsi" w:hAnsiTheme="majorHAnsi" w:cstheme="majorHAnsi"/>
          <w:sz w:val="20"/>
          <w:szCs w:val="20"/>
        </w:rPr>
        <w:t xml:space="preserve"> </w:t>
      </w:r>
      <w:r>
        <w:rPr>
          <w:rFonts w:asciiTheme="majorHAnsi" w:hAnsiTheme="majorHAnsi" w:cstheme="majorHAnsi"/>
          <w:sz w:val="20"/>
          <w:szCs w:val="20"/>
        </w:rPr>
        <w:t xml:space="preserve">B. C. </w:t>
      </w:r>
      <w:r w:rsidRPr="00471AF7">
        <w:rPr>
          <w:rFonts w:asciiTheme="majorHAnsi" w:hAnsiTheme="majorHAnsi" w:cstheme="majorHAnsi"/>
          <w:sz w:val="20"/>
          <w:szCs w:val="20"/>
        </w:rPr>
        <w:t xml:space="preserve">(2018). </w:t>
      </w:r>
      <w:proofErr w:type="spellStart"/>
      <w:r w:rsidRPr="00471AF7">
        <w:rPr>
          <w:rFonts w:asciiTheme="majorHAnsi" w:hAnsiTheme="majorHAnsi" w:cstheme="majorHAnsi"/>
          <w:sz w:val="20"/>
          <w:szCs w:val="20"/>
        </w:rPr>
        <w:t>soundecology</w:t>
      </w:r>
      <w:proofErr w:type="spellEnd"/>
      <w:r w:rsidRPr="00471AF7">
        <w:rPr>
          <w:rFonts w:asciiTheme="majorHAnsi" w:hAnsiTheme="majorHAnsi" w:cstheme="majorHAnsi"/>
          <w:sz w:val="20"/>
          <w:szCs w:val="20"/>
        </w:rPr>
        <w:t xml:space="preserve">: Soundscape Ecology. R package version 1.3.3.  </w:t>
      </w:r>
      <w:hyperlink r:id="rId24" w:history="1">
        <w:r w:rsidRPr="00471AF7">
          <w:rPr>
            <w:rStyle w:val="Hyperlink"/>
            <w:rFonts w:asciiTheme="majorHAnsi" w:hAnsiTheme="majorHAnsi" w:cstheme="majorHAnsi"/>
            <w:sz w:val="20"/>
            <w:szCs w:val="20"/>
          </w:rPr>
          <w:t>https://CRAN.R-project.org/package=soundecology</w:t>
        </w:r>
      </w:hyperlink>
    </w:p>
    <w:p w14:paraId="2A6F243E" w14:textId="70ED67C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Vogel, A., Manning, P., </w:t>
      </w:r>
      <w:proofErr w:type="spellStart"/>
      <w:r w:rsidRPr="00471AF7">
        <w:rPr>
          <w:rFonts w:asciiTheme="majorHAnsi" w:hAnsiTheme="majorHAnsi" w:cstheme="majorHAnsi"/>
          <w:sz w:val="20"/>
          <w:szCs w:val="20"/>
        </w:rPr>
        <w:t>Cadotte</w:t>
      </w:r>
      <w:proofErr w:type="spellEnd"/>
      <w:r w:rsidRPr="00471AF7">
        <w:rPr>
          <w:rFonts w:asciiTheme="majorHAnsi" w:hAnsiTheme="majorHAnsi" w:cstheme="majorHAnsi"/>
          <w:sz w:val="20"/>
          <w:szCs w:val="20"/>
        </w:rPr>
        <w:t xml:space="preserve">, M. W., Cowles, J., Isbell, F., </w:t>
      </w:r>
      <w:proofErr w:type="spellStart"/>
      <w:r w:rsidRPr="00471AF7">
        <w:rPr>
          <w:rFonts w:asciiTheme="majorHAnsi" w:hAnsiTheme="majorHAnsi" w:cstheme="majorHAnsi"/>
          <w:sz w:val="20"/>
          <w:szCs w:val="20"/>
        </w:rPr>
        <w:t>Jousset</w:t>
      </w:r>
      <w:proofErr w:type="spellEnd"/>
      <w:r w:rsidRPr="00471AF7">
        <w:rPr>
          <w:rFonts w:asciiTheme="majorHAnsi" w:hAnsiTheme="majorHAnsi" w:cstheme="majorHAnsi"/>
          <w:sz w:val="20"/>
          <w:szCs w:val="20"/>
        </w:rPr>
        <w:t xml:space="preserve">, A. L. C., </w:t>
      </w:r>
      <w:r w:rsidR="003C505E">
        <w:rPr>
          <w:rFonts w:asciiTheme="majorHAnsi" w:hAnsiTheme="majorHAnsi" w:cstheme="majorHAnsi"/>
          <w:sz w:val="20"/>
          <w:szCs w:val="20"/>
        </w:rPr>
        <w:t xml:space="preserve">… </w:t>
      </w:r>
      <w:r w:rsidRPr="00471AF7">
        <w:rPr>
          <w:rFonts w:asciiTheme="majorHAnsi" w:hAnsiTheme="majorHAnsi" w:cstheme="majorHAnsi"/>
          <w:sz w:val="20"/>
          <w:szCs w:val="20"/>
        </w:rPr>
        <w:t xml:space="preserve">Wagg, C. (2019). Lost in trait space: Species-poor communities are inflexible in properties that drive ecosystem functioning. In </w:t>
      </w:r>
      <w:r w:rsidRPr="00471AF7">
        <w:rPr>
          <w:rFonts w:asciiTheme="majorHAnsi" w:hAnsiTheme="majorHAnsi" w:cstheme="majorHAnsi"/>
          <w:i/>
          <w:iCs/>
          <w:sz w:val="20"/>
          <w:szCs w:val="20"/>
        </w:rPr>
        <w:lastRenderedPageBreak/>
        <w:t>Advances in Ecological Research</w:t>
      </w:r>
      <w:r w:rsidRPr="00471AF7">
        <w:rPr>
          <w:rFonts w:asciiTheme="majorHAnsi" w:hAnsiTheme="majorHAnsi" w:cstheme="majorHAnsi"/>
          <w:sz w:val="20"/>
          <w:szCs w:val="20"/>
        </w:rPr>
        <w:t xml:space="preserve"> (1st ed., Vol. 61, p. 131). Elsevier Ltd. https://doi.org/10.1016/bs.aecr.2019.06.002</w:t>
      </w:r>
    </w:p>
    <w:p w14:paraId="04CE2A94"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Vokurková</w:t>
      </w:r>
      <w:proofErr w:type="spellEnd"/>
      <w:r w:rsidRPr="00471AF7">
        <w:rPr>
          <w:rFonts w:asciiTheme="majorHAnsi" w:hAnsiTheme="majorHAnsi" w:cstheme="majorHAnsi"/>
          <w:sz w:val="20"/>
          <w:szCs w:val="20"/>
        </w:rPr>
        <w:t xml:space="preserve">, J., </w:t>
      </w:r>
      <w:proofErr w:type="spellStart"/>
      <w:r w:rsidRPr="00471AF7">
        <w:rPr>
          <w:rFonts w:asciiTheme="majorHAnsi" w:hAnsiTheme="majorHAnsi" w:cstheme="majorHAnsi"/>
          <w:sz w:val="20"/>
          <w:szCs w:val="20"/>
        </w:rPr>
        <w:t>Motombi</w:t>
      </w:r>
      <w:proofErr w:type="spellEnd"/>
      <w:r w:rsidRPr="00471AF7">
        <w:rPr>
          <w:rFonts w:asciiTheme="majorHAnsi" w:hAnsiTheme="majorHAnsi" w:cstheme="majorHAnsi"/>
          <w:sz w:val="20"/>
          <w:szCs w:val="20"/>
        </w:rPr>
        <w:t xml:space="preserve">, F. N., Ferenc, M., </w:t>
      </w:r>
      <w:proofErr w:type="spellStart"/>
      <w:r w:rsidRPr="00471AF7">
        <w:rPr>
          <w:rFonts w:asciiTheme="majorHAnsi" w:hAnsiTheme="majorHAnsi" w:cstheme="majorHAnsi"/>
          <w:sz w:val="20"/>
          <w:szCs w:val="20"/>
        </w:rPr>
        <w:t>Hořák</w:t>
      </w:r>
      <w:proofErr w:type="spellEnd"/>
      <w:r w:rsidRPr="00471AF7">
        <w:rPr>
          <w:rFonts w:asciiTheme="majorHAnsi" w:hAnsiTheme="majorHAnsi" w:cstheme="majorHAnsi"/>
          <w:sz w:val="20"/>
          <w:szCs w:val="20"/>
        </w:rPr>
        <w:t xml:space="preserve">, D., &amp; </w:t>
      </w:r>
      <w:proofErr w:type="spellStart"/>
      <w:r w:rsidRPr="00471AF7">
        <w:rPr>
          <w:rFonts w:asciiTheme="majorHAnsi" w:hAnsiTheme="majorHAnsi" w:cstheme="majorHAnsi"/>
          <w:sz w:val="20"/>
          <w:szCs w:val="20"/>
        </w:rPr>
        <w:t>Sedláček</w:t>
      </w:r>
      <w:proofErr w:type="spellEnd"/>
      <w:r w:rsidRPr="00471AF7">
        <w:rPr>
          <w:rFonts w:asciiTheme="majorHAnsi" w:hAnsiTheme="majorHAnsi" w:cstheme="majorHAnsi"/>
          <w:sz w:val="20"/>
          <w:szCs w:val="20"/>
        </w:rPr>
        <w:t xml:space="preserve">, O. (2018). Seasonality of vocal activity of a bird community in an Afrotropical lowland rain forest. </w:t>
      </w:r>
      <w:r w:rsidRPr="00471AF7">
        <w:rPr>
          <w:rFonts w:asciiTheme="majorHAnsi" w:hAnsiTheme="majorHAnsi" w:cstheme="majorHAnsi"/>
          <w:i/>
          <w:iCs/>
          <w:sz w:val="20"/>
          <w:szCs w:val="20"/>
        </w:rPr>
        <w:t>Journal of Tropical 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34</w:t>
      </w:r>
      <w:r w:rsidRPr="00471AF7">
        <w:rPr>
          <w:rFonts w:asciiTheme="majorHAnsi" w:hAnsiTheme="majorHAnsi" w:cstheme="majorHAnsi"/>
          <w:sz w:val="20"/>
          <w:szCs w:val="20"/>
        </w:rPr>
        <w:t>, 53–64. https://doi.org/10.1017/S0266467418000056</w:t>
      </w:r>
    </w:p>
    <w:p w14:paraId="7444314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Wang, S., Loreau, M., Arnoldi, J.-F., Fang, J., Rahman, K. Abd., Tao, S., &amp; de Mazancourt, C. (2017). An invariability-area relationship sheds new light on the spatial scaling of ecological stability. </w:t>
      </w:r>
      <w:r w:rsidRPr="00471AF7">
        <w:rPr>
          <w:rFonts w:asciiTheme="majorHAnsi" w:hAnsiTheme="majorHAnsi" w:cstheme="majorHAnsi"/>
          <w:i/>
          <w:iCs/>
          <w:sz w:val="20"/>
          <w:szCs w:val="20"/>
        </w:rPr>
        <w:t>Nature Communications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8</w:t>
      </w:r>
      <w:r w:rsidRPr="00471AF7">
        <w:rPr>
          <w:rFonts w:asciiTheme="majorHAnsi" w:hAnsiTheme="majorHAnsi" w:cstheme="majorHAnsi"/>
          <w:sz w:val="20"/>
          <w:szCs w:val="20"/>
        </w:rPr>
        <w:t>(May), 15211–15211. https://doi.org/10.1038/ncomms15211</w:t>
      </w:r>
    </w:p>
    <w:p w14:paraId="77225B02" w14:textId="5B5514D6"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Wang, S., Loreau, M., de Mazancourt, C., Isbell, F., </w:t>
      </w:r>
      <w:proofErr w:type="spellStart"/>
      <w:r w:rsidRPr="00471AF7">
        <w:rPr>
          <w:rFonts w:asciiTheme="majorHAnsi" w:hAnsiTheme="majorHAnsi" w:cstheme="majorHAnsi"/>
          <w:sz w:val="20"/>
          <w:szCs w:val="20"/>
        </w:rPr>
        <w:t>Beierkuhnlein</w:t>
      </w:r>
      <w:proofErr w:type="spellEnd"/>
      <w:r w:rsidRPr="00471AF7">
        <w:rPr>
          <w:rFonts w:asciiTheme="majorHAnsi" w:hAnsiTheme="majorHAnsi" w:cstheme="majorHAnsi"/>
          <w:sz w:val="20"/>
          <w:szCs w:val="20"/>
        </w:rPr>
        <w:t xml:space="preserve">, C., Connolly, J., … Craven, D. (2021). Biotic homogenization destabilizes ecosystem functioning by decreasing spatial asynchrony. </w:t>
      </w:r>
      <w:r w:rsidRPr="00471AF7">
        <w:rPr>
          <w:rFonts w:asciiTheme="majorHAnsi" w:hAnsiTheme="majorHAnsi" w:cstheme="majorHAnsi"/>
          <w:i/>
          <w:iCs/>
          <w:sz w:val="20"/>
          <w:szCs w:val="20"/>
        </w:rPr>
        <w:t>Ecology</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102</w:t>
      </w:r>
      <w:r w:rsidRPr="00471AF7">
        <w:rPr>
          <w:rFonts w:asciiTheme="majorHAnsi" w:hAnsiTheme="majorHAnsi" w:cstheme="majorHAnsi"/>
          <w:sz w:val="20"/>
          <w:szCs w:val="20"/>
        </w:rPr>
        <w:t>(6), 1–10. https://doi.org/10.1002/ecy.3332</w:t>
      </w:r>
    </w:p>
    <w:p w14:paraId="7C0A582E"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White, L., O’Connor, N. E., Yang, Q., Emmerson, M. C., &amp; Donohue, I. (2020). Individual species provide multifaceted contributions to the stability of ecosystems.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w:t>
      </w:r>
      <w:r w:rsidRPr="00471AF7">
        <w:rPr>
          <w:rFonts w:asciiTheme="majorHAnsi" w:hAnsiTheme="majorHAnsi" w:cstheme="majorHAnsi"/>
          <w:sz w:val="20"/>
          <w:szCs w:val="20"/>
        </w:rPr>
        <w:t>. https://doi.org/10.1038/s41559-020-01315-w</w:t>
      </w:r>
    </w:p>
    <w:p w14:paraId="33E5D1AD"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Wiley, J. W., &amp; </w:t>
      </w:r>
      <w:proofErr w:type="spellStart"/>
      <w:r w:rsidRPr="00471AF7">
        <w:rPr>
          <w:rFonts w:asciiTheme="majorHAnsi" w:hAnsiTheme="majorHAnsi" w:cstheme="majorHAnsi"/>
          <w:sz w:val="20"/>
          <w:szCs w:val="20"/>
        </w:rPr>
        <w:t>Wunderle</w:t>
      </w:r>
      <w:proofErr w:type="spellEnd"/>
      <w:r w:rsidRPr="00471AF7">
        <w:rPr>
          <w:rFonts w:asciiTheme="majorHAnsi" w:hAnsiTheme="majorHAnsi" w:cstheme="majorHAnsi"/>
          <w:sz w:val="20"/>
          <w:szCs w:val="20"/>
        </w:rPr>
        <w:t xml:space="preserve">, J. M. (1993). The effects of hurricanes on birds, with special reference to Caribbean islands. </w:t>
      </w:r>
      <w:r w:rsidRPr="00471AF7">
        <w:rPr>
          <w:rFonts w:asciiTheme="majorHAnsi" w:hAnsiTheme="majorHAnsi" w:cstheme="majorHAnsi"/>
          <w:i/>
          <w:iCs/>
          <w:sz w:val="20"/>
          <w:szCs w:val="20"/>
        </w:rPr>
        <w:t>Bird Conservation International</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(4), 319–349. https://doi.org/10.1017/S0959270900002598</w:t>
      </w:r>
    </w:p>
    <w:p w14:paraId="12A9A228"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Willig, M. R., &amp; Camilo, G. R. (1991). The Effect of Hurricane Hugo on Six Invertebrate Species in the Luquillo Experimental Forest of Puerto Rico. </w:t>
      </w:r>
      <w:proofErr w:type="spellStart"/>
      <w:r w:rsidRPr="00471AF7">
        <w:rPr>
          <w:rFonts w:asciiTheme="majorHAnsi" w:hAnsiTheme="majorHAnsi" w:cstheme="majorHAnsi"/>
          <w:i/>
          <w:iCs/>
          <w:sz w:val="20"/>
          <w:szCs w:val="20"/>
        </w:rPr>
        <w:t>Biotropica</w:t>
      </w:r>
      <w:proofErr w:type="spellEnd"/>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23</w:t>
      </w:r>
      <w:r w:rsidRPr="00471AF7">
        <w:rPr>
          <w:rFonts w:asciiTheme="majorHAnsi" w:hAnsiTheme="majorHAnsi" w:cstheme="majorHAnsi"/>
          <w:sz w:val="20"/>
          <w:szCs w:val="20"/>
        </w:rPr>
        <w:t>(4), 455–461. https://doi.org/10.2307/2388266</w:t>
      </w:r>
    </w:p>
    <w:p w14:paraId="10BE96E0" w14:textId="77777777" w:rsidR="00176420" w:rsidRPr="00471AF7" w:rsidRDefault="00176420" w:rsidP="00176420">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Yang, Q., Fowler, M. S., Jackson, A. L., &amp; Donohue, I. (2019). The predictability of ecological stability in a noisy world. </w:t>
      </w:r>
      <w:r w:rsidRPr="00471AF7">
        <w:rPr>
          <w:rFonts w:asciiTheme="majorHAnsi" w:hAnsiTheme="majorHAnsi" w:cstheme="majorHAnsi"/>
          <w:i/>
          <w:iCs/>
          <w:sz w:val="20"/>
          <w:szCs w:val="20"/>
        </w:rPr>
        <w:t>Nature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3</w:t>
      </w:r>
      <w:r w:rsidRPr="00471AF7">
        <w:rPr>
          <w:rFonts w:asciiTheme="majorHAnsi" w:hAnsiTheme="majorHAnsi" w:cstheme="majorHAnsi"/>
          <w:sz w:val="20"/>
          <w:szCs w:val="20"/>
        </w:rPr>
        <w:t>(February), 31–33. https://doi.org/10.1038/s41559-018-0794-x</w:t>
      </w:r>
    </w:p>
    <w:p w14:paraId="7AAEC7A5"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Zampieri</w:t>
      </w:r>
      <w:proofErr w:type="spellEnd"/>
      <w:r w:rsidRPr="00471AF7">
        <w:rPr>
          <w:rFonts w:asciiTheme="majorHAnsi" w:hAnsiTheme="majorHAnsi" w:cstheme="majorHAnsi"/>
          <w:sz w:val="20"/>
          <w:szCs w:val="20"/>
        </w:rPr>
        <w:t xml:space="preserve">, N. E., Pau, S., &amp; Okamoto, D. K. (2020). The impact of Hurricane Michael on longleaf pine habitats in Florida.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10</w:t>
      </w:r>
      <w:r w:rsidRPr="00471AF7">
        <w:rPr>
          <w:rFonts w:asciiTheme="majorHAnsi" w:hAnsiTheme="majorHAnsi" w:cstheme="majorHAnsi"/>
          <w:sz w:val="20"/>
          <w:szCs w:val="20"/>
        </w:rPr>
        <w:t>(1), 1–11. https://doi.org/10.1038/s41598-020-65436-9</w:t>
      </w:r>
    </w:p>
    <w:p w14:paraId="1E2DEE98" w14:textId="77777777" w:rsidR="00176420" w:rsidRPr="00471AF7" w:rsidRDefault="00176420" w:rsidP="00176420">
      <w:pPr>
        <w:pStyle w:val="Bibliography"/>
        <w:rPr>
          <w:rFonts w:asciiTheme="majorHAnsi" w:hAnsiTheme="majorHAnsi" w:cstheme="majorHAnsi"/>
          <w:sz w:val="20"/>
          <w:szCs w:val="20"/>
        </w:rPr>
      </w:pPr>
      <w:proofErr w:type="spellStart"/>
      <w:r w:rsidRPr="00471AF7">
        <w:rPr>
          <w:rFonts w:asciiTheme="majorHAnsi" w:hAnsiTheme="majorHAnsi" w:cstheme="majorHAnsi"/>
          <w:sz w:val="20"/>
          <w:szCs w:val="20"/>
        </w:rPr>
        <w:t>Zelnik</w:t>
      </w:r>
      <w:proofErr w:type="spellEnd"/>
      <w:r w:rsidRPr="00471AF7">
        <w:rPr>
          <w:rFonts w:asciiTheme="majorHAnsi" w:hAnsiTheme="majorHAnsi" w:cstheme="majorHAnsi"/>
          <w:sz w:val="20"/>
          <w:szCs w:val="20"/>
        </w:rPr>
        <w:t xml:space="preserve">, Y. R., Arnoldi, J.-F., &amp; Loreau, M. (2018). The Impact of Spatial and Temporal Dimensions of Disturbances on Ecosystem Stability. </w:t>
      </w:r>
      <w:r w:rsidRPr="00471AF7">
        <w:rPr>
          <w:rFonts w:asciiTheme="majorHAnsi" w:hAnsiTheme="majorHAnsi" w:cstheme="majorHAnsi"/>
          <w:i/>
          <w:iCs/>
          <w:sz w:val="20"/>
          <w:szCs w:val="20"/>
        </w:rPr>
        <w:t>Frontiers in Ecology and Evolution</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 https://www.frontiersin.org/article/10.3389/fevo.2018.00224</w:t>
      </w:r>
    </w:p>
    <w:p w14:paraId="0E5B1701" w14:textId="187A1A0A" w:rsidR="00E0506B" w:rsidRPr="00E0506B" w:rsidRDefault="00176420" w:rsidP="003C505E">
      <w:pPr>
        <w:pStyle w:val="Bibliography"/>
        <w:rPr>
          <w:rFonts w:asciiTheme="majorHAnsi" w:hAnsiTheme="majorHAnsi" w:cstheme="majorHAnsi"/>
          <w:sz w:val="20"/>
          <w:szCs w:val="20"/>
        </w:rPr>
      </w:pPr>
      <w:r w:rsidRPr="00471AF7">
        <w:rPr>
          <w:rFonts w:asciiTheme="majorHAnsi" w:hAnsiTheme="majorHAnsi" w:cstheme="majorHAnsi"/>
          <w:sz w:val="20"/>
          <w:szCs w:val="20"/>
        </w:rPr>
        <w:t xml:space="preserve">Zhang, Q., Hong, Y., Zou, F., Zhang, M., Lee, T. M., Song, X., &amp; Rao, J. (2016). Avian responses to an extreme ice storm are determined by a combination of functional traits, behavioural </w:t>
      </w:r>
      <w:proofErr w:type="gramStart"/>
      <w:r w:rsidRPr="00471AF7">
        <w:rPr>
          <w:rFonts w:asciiTheme="majorHAnsi" w:hAnsiTheme="majorHAnsi" w:cstheme="majorHAnsi"/>
          <w:sz w:val="20"/>
          <w:szCs w:val="20"/>
        </w:rPr>
        <w:t>adaptations</w:t>
      </w:r>
      <w:proofErr w:type="gramEnd"/>
      <w:r w:rsidRPr="00471AF7">
        <w:rPr>
          <w:rFonts w:asciiTheme="majorHAnsi" w:hAnsiTheme="majorHAnsi" w:cstheme="majorHAnsi"/>
          <w:sz w:val="20"/>
          <w:szCs w:val="20"/>
        </w:rPr>
        <w:t xml:space="preserve"> and habitat modifications. </w:t>
      </w:r>
      <w:r w:rsidRPr="00471AF7">
        <w:rPr>
          <w:rFonts w:asciiTheme="majorHAnsi" w:hAnsiTheme="majorHAnsi" w:cstheme="majorHAnsi"/>
          <w:i/>
          <w:iCs/>
          <w:sz w:val="20"/>
          <w:szCs w:val="20"/>
        </w:rPr>
        <w:t>Scientific Reports</w:t>
      </w:r>
      <w:r w:rsidRPr="00471AF7">
        <w:rPr>
          <w:rFonts w:asciiTheme="majorHAnsi" w:hAnsiTheme="majorHAnsi" w:cstheme="majorHAnsi"/>
          <w:sz w:val="20"/>
          <w:szCs w:val="20"/>
        </w:rPr>
        <w:t xml:space="preserve">, </w:t>
      </w:r>
      <w:r w:rsidRPr="00471AF7">
        <w:rPr>
          <w:rFonts w:asciiTheme="majorHAnsi" w:hAnsiTheme="majorHAnsi" w:cstheme="majorHAnsi"/>
          <w:i/>
          <w:iCs/>
          <w:sz w:val="20"/>
          <w:szCs w:val="20"/>
        </w:rPr>
        <w:t>6</w:t>
      </w:r>
      <w:r w:rsidRPr="00471AF7">
        <w:rPr>
          <w:rFonts w:asciiTheme="majorHAnsi" w:hAnsiTheme="majorHAnsi" w:cstheme="majorHAnsi"/>
          <w:sz w:val="20"/>
          <w:szCs w:val="20"/>
        </w:rPr>
        <w:t>(1), Article 1. https://doi.org/10.1038/srep22344</w:t>
      </w: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oss" w:date="2022-11-24T10:19:00Z" w:initials="SR">
    <w:p w14:paraId="264A6F35" w14:textId="77777777" w:rsidR="00930739" w:rsidRDefault="00930739" w:rsidP="001757EA">
      <w:r>
        <w:rPr>
          <w:rStyle w:val="CommentReference"/>
        </w:rPr>
        <w:annotationRef/>
      </w:r>
      <w:r>
        <w:rPr>
          <w:sz w:val="20"/>
          <w:szCs w:val="20"/>
        </w:rPr>
        <w:t>is this bit necessary do you think? Maybe the question is as to whether or not this increases or reduces the general impact of the title.</w:t>
      </w:r>
    </w:p>
  </w:comment>
  <w:comment w:id="1" w:author="Samuel RP-J Ross" w:date="2022-11-26T16:34:00Z" w:initials="SRJR">
    <w:p w14:paraId="07C6B1D6" w14:textId="77777777" w:rsidR="0065197D" w:rsidRDefault="00FD5E37" w:rsidP="00361963">
      <w:r>
        <w:rPr>
          <w:rStyle w:val="CommentReference"/>
        </w:rPr>
        <w:annotationRef/>
      </w:r>
      <w:r w:rsidR="0065197D">
        <w:rPr>
          <w:sz w:val="20"/>
          <w:szCs w:val="20"/>
        </w:rPr>
        <w:t>I vote to leave as is. I worry that without some clarifier (either saying soundscapes or across an island) it might seem an oversell…</w:t>
      </w:r>
    </w:p>
  </w:comment>
  <w:comment w:id="12" w:author="Ian Donohue" w:date="2022-12-09T08:23:00Z" w:initials="ID">
    <w:p w14:paraId="1CFF5FE3" w14:textId="77777777" w:rsidR="00D4165E" w:rsidRDefault="00DF4493" w:rsidP="00864049">
      <w:r>
        <w:rPr>
          <w:rStyle w:val="CommentReference"/>
        </w:rPr>
        <w:annotationRef/>
      </w:r>
      <w:r w:rsidR="00D4165E">
        <w:rPr>
          <w:sz w:val="20"/>
          <w:szCs w:val="20"/>
        </w:rPr>
        <w:t>I recommend you recast this instead emphasise what I see as the key finding of this paper (see comment on line ~534):</w:t>
      </w:r>
    </w:p>
    <w:p w14:paraId="0C0E4D4D" w14:textId="77777777" w:rsidR="00D4165E" w:rsidRDefault="00D4165E" w:rsidP="00864049"/>
    <w:p w14:paraId="5864F7E4" w14:textId="77777777" w:rsidR="00D4165E" w:rsidRDefault="00D4165E" w:rsidP="00864049">
      <w:r>
        <w:rPr>
          <w:sz w:val="20"/>
          <w:szCs w:val="20"/>
        </w:rPr>
        <w:t>demonstrating the power harnessed by high resolution monitoring at scale (multiple sites simultaneously). Basically, your findings would never have been found without this capability, demonstrating the power and utility of this technology, and its potential to give us critical new insights for management and conservation</w:t>
      </w:r>
    </w:p>
  </w:comment>
  <w:comment w:id="82" w:author="Ian Donohue" w:date="2022-12-09T08:43:00Z" w:initials="ID">
    <w:p w14:paraId="49E1E264" w14:textId="06B71850" w:rsidR="00E1562A" w:rsidRDefault="00E1562A" w:rsidP="00EE7D17">
      <w:r>
        <w:rPr>
          <w:rStyle w:val="CommentReference"/>
        </w:rPr>
        <w:annotationRef/>
      </w:r>
      <w:r>
        <w:rPr>
          <w:sz w:val="20"/>
          <w:szCs w:val="20"/>
        </w:rPr>
        <w:t>throughout the results this is referred to as temporal variability., not stability. doesn’t matter which one that is used of course, but needs to be consistent throughout</w:t>
      </w:r>
    </w:p>
  </w:comment>
  <w:comment w:id="87" w:author="Ian Donohue" w:date="2022-12-09T08:45:00Z" w:initials="ID">
    <w:p w14:paraId="610AACCB" w14:textId="77777777" w:rsidR="00E1562A" w:rsidRDefault="00E1562A" w:rsidP="00C47E45">
      <w:r>
        <w:rPr>
          <w:rStyle w:val="CommentReference"/>
        </w:rPr>
        <w:annotationRef/>
      </w:r>
      <w:r>
        <w:rPr>
          <w:sz w:val="20"/>
          <w:szCs w:val="20"/>
        </w:rPr>
        <w:t>stability?</w:t>
      </w:r>
    </w:p>
  </w:comment>
  <w:comment w:id="90" w:author="Samuel Ross" w:date="2022-11-24T10:15:00Z" w:initials="SR">
    <w:p w14:paraId="60CB9496" w14:textId="470F68AF" w:rsidR="0034651E" w:rsidRDefault="0034651E" w:rsidP="00165BFB">
      <w:r>
        <w:rPr>
          <w:rStyle w:val="CommentReference"/>
        </w:rPr>
        <w:annotationRef/>
      </w:r>
      <w:r>
        <w:rPr>
          <w:sz w:val="20"/>
          <w:szCs w:val="20"/>
        </w:rPr>
        <w:t>why the different prior specifications here? This should be explained and justified, or otherwise best to just be consistent</w:t>
      </w:r>
    </w:p>
  </w:comment>
  <w:comment w:id="91" w:author="Samuel RP-J Ross" w:date="2022-11-26T16:25:00Z" w:initials="SRJR">
    <w:p w14:paraId="1C615FD7" w14:textId="77777777" w:rsidR="0065197D" w:rsidRDefault="00CC7FB8" w:rsidP="00A5410F">
      <w:r>
        <w:rPr>
          <w:rStyle w:val="CommentReference"/>
        </w:rPr>
        <w:annotationRef/>
      </w:r>
      <w:r w:rsidR="0065197D">
        <w:rPr>
          <w:sz w:val="20"/>
          <w:szCs w:val="20"/>
        </w:rPr>
        <w:t>Our goal was for all priors in all models to be as uninformative as possible, but the bird models needed weakly specified priors for model convergence. Hopefully this edit clarifies sufficiently?</w:t>
      </w:r>
    </w:p>
  </w:comment>
  <w:comment w:id="93" w:author="Ian Donohue" w:date="2022-12-09T10:02:00Z" w:initials="ID">
    <w:p w14:paraId="4989767A" w14:textId="77777777" w:rsidR="000E05AE" w:rsidRDefault="00D4165E" w:rsidP="00810DCB">
      <w:r>
        <w:rPr>
          <w:rStyle w:val="CommentReference"/>
        </w:rPr>
        <w:annotationRef/>
      </w:r>
      <w:r w:rsidR="000E05AE">
        <w:rPr>
          <w:sz w:val="20"/>
          <w:szCs w:val="20"/>
        </w:rPr>
        <w:t>In general (here and in the Discussion), I feel that we dont quite make the most of emphasising the strengths/novelties of the results and perhaps dwell a little excessively on the “negative” results here (that is, those that were ns).</w:t>
      </w:r>
      <w:r w:rsidR="000E05AE">
        <w:rPr>
          <w:sz w:val="20"/>
          <w:szCs w:val="20"/>
        </w:rPr>
        <w:cr/>
      </w:r>
      <w:r w:rsidR="000E05AE">
        <w:rPr>
          <w:sz w:val="20"/>
          <w:szCs w:val="20"/>
        </w:rPr>
        <w:cr/>
        <w:t>Though obviously important to mention, a general comment would be that it would be good to emphasise more strongly the fact that the spatial variability results were found even though site-level results were not particularly strong. This demonstrates the need for and power of high resolution monitoring at scale, where patterns can be found that were not so detectable at site scale.</w:t>
      </w:r>
    </w:p>
  </w:comment>
  <w:comment w:id="113" w:author="Ian Donohue" w:date="2022-12-09T08:54:00Z" w:initials="ID">
    <w:p w14:paraId="7EC41D1F" w14:textId="3A7BA573" w:rsidR="00CB1333" w:rsidRDefault="00FC718A" w:rsidP="005101E2">
      <w:r>
        <w:rPr>
          <w:rStyle w:val="CommentReference"/>
        </w:rPr>
        <w:annotationRef/>
      </w:r>
      <w:r w:rsidR="00CB1333">
        <w:rPr>
          <w:sz w:val="20"/>
          <w:szCs w:val="20"/>
        </w:rPr>
        <w:t>i recommend that this figure is moved to the SI and replaced with a combined biophony and anthropophony figure (4 panels)</w:t>
      </w:r>
    </w:p>
  </w:comment>
  <w:comment w:id="123" w:author="Ian Donohue" w:date="2022-12-09T09:12:00Z" w:initials="ID">
    <w:p w14:paraId="31C1A68F" w14:textId="77777777" w:rsidR="00CB1333" w:rsidRDefault="00CB1333" w:rsidP="00D760F0">
      <w:r>
        <w:rPr>
          <w:rStyle w:val="CommentReference"/>
        </w:rPr>
        <w:annotationRef/>
      </w:r>
      <w:r>
        <w:rPr>
          <w:sz w:val="20"/>
          <w:szCs w:val="20"/>
        </w:rPr>
        <w:t>fig 3a</w:t>
      </w:r>
    </w:p>
  </w:comment>
  <w:comment w:id="124" w:author="Ian Donohue" w:date="2022-12-09T09:12:00Z" w:initials="ID">
    <w:p w14:paraId="06289407" w14:textId="77777777" w:rsidR="00CB1333" w:rsidRDefault="00CB1333" w:rsidP="00EC24F9">
      <w:r>
        <w:rPr>
          <w:rStyle w:val="CommentReference"/>
        </w:rPr>
        <w:annotationRef/>
      </w:r>
      <w:r>
        <w:rPr>
          <w:sz w:val="20"/>
          <w:szCs w:val="20"/>
        </w:rPr>
        <w:t>fig 3b</w:t>
      </w:r>
    </w:p>
  </w:comment>
  <w:comment w:id="142" w:author="Samuel RP-J Ross" w:date="2022-11-26T16:17:00Z" w:initials="SRJR">
    <w:p w14:paraId="7C271D89" w14:textId="5A9A8C6D" w:rsidR="00FD5E37" w:rsidRDefault="004E1143" w:rsidP="002834B0">
      <w:r>
        <w:rPr>
          <w:rStyle w:val="CommentReference"/>
        </w:rPr>
        <w:annotationRef/>
      </w:r>
      <w:r w:rsidR="00FD5E37">
        <w:rPr>
          <w:sz w:val="20"/>
          <w:szCs w:val="20"/>
        </w:rPr>
        <w:t>There was no species or interactive effect, so I chose only to show the main effect in this figure. I have now added a version broken down by species to the S.I.</w:t>
      </w:r>
    </w:p>
  </w:comment>
  <w:comment w:id="143" w:author="Samuel Ross" w:date="2022-11-27T12:41:00Z" w:initials="SR">
    <w:p w14:paraId="46657E71" w14:textId="77777777" w:rsidR="0065197D" w:rsidRDefault="00DF788D" w:rsidP="00A97987">
      <w:r>
        <w:rPr>
          <w:rStyle w:val="CommentReference"/>
        </w:rPr>
        <w:annotationRef/>
      </w:r>
      <w:r w:rsidR="0065197D">
        <w:rPr>
          <w:sz w:val="20"/>
          <w:szCs w:val="20"/>
        </w:rPr>
        <w:t>Rephrased to better match the corresponding acoustic index para above. If still confusing, I can move both to the Methods, but I think these results are probably better served here.</w:t>
      </w:r>
    </w:p>
  </w:comment>
  <w:comment w:id="167" w:author="Ian Donohue" w:date="2022-12-09T09:42:00Z" w:initials="ID">
    <w:p w14:paraId="2E43364B" w14:textId="77777777" w:rsidR="0090065E" w:rsidRDefault="0090065E" w:rsidP="00C15A29">
      <w:r>
        <w:rPr>
          <w:rStyle w:val="CommentReference"/>
        </w:rPr>
        <w:annotationRef/>
      </w:r>
      <w:r>
        <w:rPr>
          <w:sz w:val="20"/>
          <w:szCs w:val="20"/>
        </w:rPr>
        <w:t>due to what? human development?</w:t>
      </w:r>
    </w:p>
  </w:comment>
  <w:comment w:id="181" w:author="Ian Donohue" w:date="2022-12-09T09:48:00Z" w:initials="ID">
    <w:p w14:paraId="75AE85FB" w14:textId="77777777" w:rsidR="00CA6F74" w:rsidRDefault="00CA6F74" w:rsidP="00683F35">
      <w:r>
        <w:rPr>
          <w:rStyle w:val="CommentReference"/>
        </w:rPr>
        <w:annotationRef/>
      </w:r>
      <w:r>
        <w:rPr>
          <w:sz w:val="20"/>
          <w:szCs w:val="20"/>
        </w:rPr>
        <w:t xml:space="preserve">For me, this is THE key selling point of this paper, demonstrating the power harnessed by high resolution monitoring at scale (multiple sites simultaneously). Basically, your findings would never have been found without this capability, demonstrating the power and utility of this technology, and its potential to give us critical new insights for management and conservation. This is the KEY point we need to emphasise, here and in the abstract. </w:t>
      </w:r>
    </w:p>
  </w:comment>
  <w:comment w:id="208" w:author="Ian Donohue" w:date="2022-12-09T09:54:00Z" w:initials="ID">
    <w:p w14:paraId="09D333EB" w14:textId="77777777" w:rsidR="00E73E6F" w:rsidRDefault="00E73E6F" w:rsidP="00AC6DD7">
      <w:r>
        <w:rPr>
          <w:rStyle w:val="CommentReference"/>
        </w:rPr>
        <w:annotationRef/>
      </w:r>
      <w:r>
        <w:rPr>
          <w:sz w:val="20"/>
          <w:szCs w:val="20"/>
        </w:rPr>
        <w:t>you might also describe the challenges with getting effective species recognisers that work at scale across multiple sites, and the need for more of them</w:t>
      </w:r>
    </w:p>
  </w:comment>
  <w:comment w:id="215" w:author="Samuel RP-J Ross" w:date="2022-11-28T16:58:00Z" w:initials="SRJR">
    <w:p w14:paraId="19A94216" w14:textId="03E0ED8A" w:rsidR="006E468F" w:rsidRDefault="006E468F" w:rsidP="00B659D5">
      <w:r>
        <w:rPr>
          <w:rStyle w:val="CommentReference"/>
        </w:rPr>
        <w:annotationRef/>
      </w:r>
      <w:r>
        <w:rPr>
          <w:sz w:val="20"/>
          <w:szCs w:val="20"/>
        </w:rPr>
        <w:t xml:space="preserve">Yoshi, Takuma, Nick, Evan - Please check that I have acknowledged everyone from OKEON who needs mentioning. Thanks!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A6F35" w15:done="0"/>
  <w15:commentEx w15:paraId="07C6B1D6" w15:paraIdParent="264A6F35" w15:done="0"/>
  <w15:commentEx w15:paraId="5864F7E4" w15:done="0"/>
  <w15:commentEx w15:paraId="49E1E264" w15:done="0"/>
  <w15:commentEx w15:paraId="610AACCB" w15:done="0"/>
  <w15:commentEx w15:paraId="60CB9496" w15:done="0"/>
  <w15:commentEx w15:paraId="1C615FD7" w15:paraIdParent="60CB9496" w15:done="0"/>
  <w15:commentEx w15:paraId="4989767A" w15:done="0"/>
  <w15:commentEx w15:paraId="7EC41D1F" w15:done="0"/>
  <w15:commentEx w15:paraId="31C1A68F" w15:done="0"/>
  <w15:commentEx w15:paraId="06289407" w15:done="0"/>
  <w15:commentEx w15:paraId="7C271D89" w15:done="0"/>
  <w15:commentEx w15:paraId="46657E71" w15:done="0"/>
  <w15:commentEx w15:paraId="2E43364B" w15:done="0"/>
  <w15:commentEx w15:paraId="75AE85FB" w15:done="0"/>
  <w15:commentEx w15:paraId="09D333EB" w15:done="0"/>
  <w15:commentEx w15:paraId="19A94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C3A5" w16cex:dateUtc="2022-11-24T01:19:00Z"/>
  <w16cex:commentExtensible w16cex:durableId="272CBEAF" w16cex:dateUtc="2022-11-26T07:34:00Z"/>
  <w16cex:commentExtensible w16cex:durableId="273D6EFA" w16cex:dateUtc="2022-12-09T08:23:00Z"/>
  <w16cex:commentExtensible w16cex:durableId="273D73BB" w16cex:dateUtc="2022-12-09T08:43:00Z"/>
  <w16cex:commentExtensible w16cex:durableId="273D741E" w16cex:dateUtc="2022-12-09T08:45:00Z"/>
  <w16cex:commentExtensible w16cex:durableId="2729C2AF" w16cex:dateUtc="2022-11-24T01:15:00Z"/>
  <w16cex:commentExtensible w16cex:durableId="272CBC89" w16cex:dateUtc="2022-11-26T07:25:00Z"/>
  <w16cex:commentExtensible w16cex:durableId="273D863C" w16cex:dateUtc="2022-12-09T10:02:00Z"/>
  <w16cex:commentExtensible w16cex:durableId="273D7655" w16cex:dateUtc="2022-12-09T08:54:00Z"/>
  <w16cex:commentExtensible w16cex:durableId="273D7A7F" w16cex:dateUtc="2022-12-09T09:12:00Z"/>
  <w16cex:commentExtensible w16cex:durableId="273D7A90" w16cex:dateUtc="2022-12-09T09:12:00Z"/>
  <w16cex:commentExtensible w16cex:durableId="272CBA82" w16cex:dateUtc="2022-11-26T07:17:00Z"/>
  <w16cex:commentExtensible w16cex:durableId="272DD960" w16cex:dateUtc="2022-11-27T03:41:00Z"/>
  <w16cex:commentExtensible w16cex:durableId="273D8179" w16cex:dateUtc="2022-12-09T09:42:00Z"/>
  <w16cex:commentExtensible w16cex:durableId="273D8302" w16cex:dateUtc="2022-12-09T09:48:00Z"/>
  <w16cex:commentExtensible w16cex:durableId="273D8464" w16cex:dateUtc="2022-12-09T09:54:00Z"/>
  <w16cex:commentExtensible w16cex:durableId="272F673B" w16cex:dateUtc="2022-11-28T0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A6F35" w16cid:durableId="2729C3A5"/>
  <w16cid:commentId w16cid:paraId="07C6B1D6" w16cid:durableId="272CBEAF"/>
  <w16cid:commentId w16cid:paraId="5864F7E4" w16cid:durableId="273D6EFA"/>
  <w16cid:commentId w16cid:paraId="49E1E264" w16cid:durableId="273D73BB"/>
  <w16cid:commentId w16cid:paraId="610AACCB" w16cid:durableId="273D741E"/>
  <w16cid:commentId w16cid:paraId="60CB9496" w16cid:durableId="2729C2AF"/>
  <w16cid:commentId w16cid:paraId="1C615FD7" w16cid:durableId="272CBC89"/>
  <w16cid:commentId w16cid:paraId="4989767A" w16cid:durableId="273D863C"/>
  <w16cid:commentId w16cid:paraId="7EC41D1F" w16cid:durableId="273D7655"/>
  <w16cid:commentId w16cid:paraId="31C1A68F" w16cid:durableId="273D7A7F"/>
  <w16cid:commentId w16cid:paraId="06289407" w16cid:durableId="273D7A90"/>
  <w16cid:commentId w16cid:paraId="7C271D89" w16cid:durableId="272CBA82"/>
  <w16cid:commentId w16cid:paraId="46657E71" w16cid:durableId="272DD960"/>
  <w16cid:commentId w16cid:paraId="2E43364B" w16cid:durableId="273D8179"/>
  <w16cid:commentId w16cid:paraId="75AE85FB" w16cid:durableId="273D8302"/>
  <w16cid:commentId w16cid:paraId="09D333EB" w16cid:durableId="273D8464"/>
  <w16cid:commentId w16cid:paraId="19A94216" w16cid:durableId="272F67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altName w:val="Calibri"/>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ACFF"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 w:numId="5" w16cid:durableId="2150911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oss">
    <w15:presenceInfo w15:providerId="AD" w15:userId="S::s-ross@oist.jp::073b1915-a045-4924-a7e1-ec3b8f67f2b1"/>
  </w15:person>
  <w15:person w15:author="Samuel RP-J Ross">
    <w15:presenceInfo w15:providerId="Windows Live" w15:userId="fd91681d79cf8992"/>
  </w15:person>
  <w15:person w15:author="Ian Donohue">
    <w15:presenceInfo w15:providerId="AD" w15:userId="S::donohui@tcd.ie::414462df-862a-4818-b97e-4739795524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396E"/>
    <w:rsid w:val="000544D6"/>
    <w:rsid w:val="00060DA0"/>
    <w:rsid w:val="00060E43"/>
    <w:rsid w:val="00067570"/>
    <w:rsid w:val="0007078D"/>
    <w:rsid w:val="00072FC3"/>
    <w:rsid w:val="00084294"/>
    <w:rsid w:val="00091714"/>
    <w:rsid w:val="000B330C"/>
    <w:rsid w:val="000B734B"/>
    <w:rsid w:val="000C01B4"/>
    <w:rsid w:val="000C0458"/>
    <w:rsid w:val="000C1118"/>
    <w:rsid w:val="000C2A27"/>
    <w:rsid w:val="000C5489"/>
    <w:rsid w:val="000D07F1"/>
    <w:rsid w:val="000D19DF"/>
    <w:rsid w:val="000E05AE"/>
    <w:rsid w:val="000E3CC3"/>
    <w:rsid w:val="0010085E"/>
    <w:rsid w:val="00104715"/>
    <w:rsid w:val="00107572"/>
    <w:rsid w:val="00117D65"/>
    <w:rsid w:val="00121034"/>
    <w:rsid w:val="00124049"/>
    <w:rsid w:val="00124E6E"/>
    <w:rsid w:val="00125A50"/>
    <w:rsid w:val="00131811"/>
    <w:rsid w:val="0013630F"/>
    <w:rsid w:val="00145D3D"/>
    <w:rsid w:val="0015110F"/>
    <w:rsid w:val="00152780"/>
    <w:rsid w:val="001538BC"/>
    <w:rsid w:val="0015558F"/>
    <w:rsid w:val="0015706E"/>
    <w:rsid w:val="001665A2"/>
    <w:rsid w:val="00171E9E"/>
    <w:rsid w:val="00176094"/>
    <w:rsid w:val="00176420"/>
    <w:rsid w:val="00190429"/>
    <w:rsid w:val="001A02CB"/>
    <w:rsid w:val="001A0464"/>
    <w:rsid w:val="001A5019"/>
    <w:rsid w:val="001B1A71"/>
    <w:rsid w:val="001B549B"/>
    <w:rsid w:val="001C0494"/>
    <w:rsid w:val="001C1111"/>
    <w:rsid w:val="001C3DAE"/>
    <w:rsid w:val="001C55F9"/>
    <w:rsid w:val="001C78DC"/>
    <w:rsid w:val="001D0F8B"/>
    <w:rsid w:val="001D3E82"/>
    <w:rsid w:val="001E492D"/>
    <w:rsid w:val="0020544B"/>
    <w:rsid w:val="002065D6"/>
    <w:rsid w:val="002071BB"/>
    <w:rsid w:val="002077AA"/>
    <w:rsid w:val="0021296A"/>
    <w:rsid w:val="00213271"/>
    <w:rsid w:val="002132EC"/>
    <w:rsid w:val="00213556"/>
    <w:rsid w:val="00220946"/>
    <w:rsid w:val="00222C5E"/>
    <w:rsid w:val="0023405C"/>
    <w:rsid w:val="002351AE"/>
    <w:rsid w:val="002353D8"/>
    <w:rsid w:val="00235CD4"/>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566"/>
    <w:rsid w:val="002A09C0"/>
    <w:rsid w:val="002A25EC"/>
    <w:rsid w:val="002A5582"/>
    <w:rsid w:val="002A5FD0"/>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70501"/>
    <w:rsid w:val="0037220E"/>
    <w:rsid w:val="00375AD5"/>
    <w:rsid w:val="00375C43"/>
    <w:rsid w:val="00380565"/>
    <w:rsid w:val="0038069C"/>
    <w:rsid w:val="00384142"/>
    <w:rsid w:val="003844E1"/>
    <w:rsid w:val="0038689F"/>
    <w:rsid w:val="00386A8E"/>
    <w:rsid w:val="0039237A"/>
    <w:rsid w:val="0039398F"/>
    <w:rsid w:val="003A2DB8"/>
    <w:rsid w:val="003A513A"/>
    <w:rsid w:val="003A7F1D"/>
    <w:rsid w:val="003B0069"/>
    <w:rsid w:val="003C3B21"/>
    <w:rsid w:val="003C505E"/>
    <w:rsid w:val="003C7387"/>
    <w:rsid w:val="003D34D2"/>
    <w:rsid w:val="003D5020"/>
    <w:rsid w:val="003D7F00"/>
    <w:rsid w:val="003E12FA"/>
    <w:rsid w:val="003E1AE1"/>
    <w:rsid w:val="003E46EF"/>
    <w:rsid w:val="003F07C1"/>
    <w:rsid w:val="003F3358"/>
    <w:rsid w:val="003F34F6"/>
    <w:rsid w:val="00417D35"/>
    <w:rsid w:val="00422AA1"/>
    <w:rsid w:val="004250DB"/>
    <w:rsid w:val="00441277"/>
    <w:rsid w:val="00452564"/>
    <w:rsid w:val="00453CCA"/>
    <w:rsid w:val="00465565"/>
    <w:rsid w:val="00466E76"/>
    <w:rsid w:val="00471AF7"/>
    <w:rsid w:val="00473B64"/>
    <w:rsid w:val="0047522B"/>
    <w:rsid w:val="004761E0"/>
    <w:rsid w:val="00480F65"/>
    <w:rsid w:val="004934AF"/>
    <w:rsid w:val="004B175B"/>
    <w:rsid w:val="004C13D8"/>
    <w:rsid w:val="004C19B7"/>
    <w:rsid w:val="004C3D32"/>
    <w:rsid w:val="004C5993"/>
    <w:rsid w:val="004E1143"/>
    <w:rsid w:val="004E1A64"/>
    <w:rsid w:val="004E468A"/>
    <w:rsid w:val="004F6339"/>
    <w:rsid w:val="004F75C0"/>
    <w:rsid w:val="00503B3E"/>
    <w:rsid w:val="00505BE3"/>
    <w:rsid w:val="00507FD9"/>
    <w:rsid w:val="005103E0"/>
    <w:rsid w:val="00515785"/>
    <w:rsid w:val="00515D7B"/>
    <w:rsid w:val="00523979"/>
    <w:rsid w:val="005366F0"/>
    <w:rsid w:val="0053701E"/>
    <w:rsid w:val="0055524A"/>
    <w:rsid w:val="005608A4"/>
    <w:rsid w:val="00560FF6"/>
    <w:rsid w:val="00561CB9"/>
    <w:rsid w:val="00565F4C"/>
    <w:rsid w:val="00573AE3"/>
    <w:rsid w:val="00591B9F"/>
    <w:rsid w:val="005A216E"/>
    <w:rsid w:val="005A228A"/>
    <w:rsid w:val="005A2B0E"/>
    <w:rsid w:val="005A35C0"/>
    <w:rsid w:val="005A47D2"/>
    <w:rsid w:val="005B35C7"/>
    <w:rsid w:val="005C0C05"/>
    <w:rsid w:val="005C17BB"/>
    <w:rsid w:val="005C5CA8"/>
    <w:rsid w:val="005C6417"/>
    <w:rsid w:val="005D090F"/>
    <w:rsid w:val="005D1386"/>
    <w:rsid w:val="005D6D43"/>
    <w:rsid w:val="005F2783"/>
    <w:rsid w:val="00606F33"/>
    <w:rsid w:val="0060735C"/>
    <w:rsid w:val="006126E5"/>
    <w:rsid w:val="00616116"/>
    <w:rsid w:val="006202FB"/>
    <w:rsid w:val="00620611"/>
    <w:rsid w:val="00625E24"/>
    <w:rsid w:val="00634671"/>
    <w:rsid w:val="006374B1"/>
    <w:rsid w:val="0065197D"/>
    <w:rsid w:val="00651BE1"/>
    <w:rsid w:val="00663647"/>
    <w:rsid w:val="00664200"/>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E468F"/>
    <w:rsid w:val="006E4B23"/>
    <w:rsid w:val="006E5459"/>
    <w:rsid w:val="006E5626"/>
    <w:rsid w:val="006F2569"/>
    <w:rsid w:val="00703A3D"/>
    <w:rsid w:val="007044EE"/>
    <w:rsid w:val="00704816"/>
    <w:rsid w:val="007052E2"/>
    <w:rsid w:val="007057F0"/>
    <w:rsid w:val="007174EC"/>
    <w:rsid w:val="00717EA6"/>
    <w:rsid w:val="00720F69"/>
    <w:rsid w:val="0072456C"/>
    <w:rsid w:val="00731DC4"/>
    <w:rsid w:val="00733879"/>
    <w:rsid w:val="00742C13"/>
    <w:rsid w:val="00746995"/>
    <w:rsid w:val="0075390E"/>
    <w:rsid w:val="00753F1C"/>
    <w:rsid w:val="00762E77"/>
    <w:rsid w:val="00766620"/>
    <w:rsid w:val="00767F50"/>
    <w:rsid w:val="007704FB"/>
    <w:rsid w:val="00776150"/>
    <w:rsid w:val="0078310F"/>
    <w:rsid w:val="007849F7"/>
    <w:rsid w:val="007856D9"/>
    <w:rsid w:val="00791BD8"/>
    <w:rsid w:val="00792D07"/>
    <w:rsid w:val="0079320D"/>
    <w:rsid w:val="00793241"/>
    <w:rsid w:val="007944AB"/>
    <w:rsid w:val="007A2750"/>
    <w:rsid w:val="007A32BF"/>
    <w:rsid w:val="007A6A1A"/>
    <w:rsid w:val="007A7081"/>
    <w:rsid w:val="007B4D72"/>
    <w:rsid w:val="007B5838"/>
    <w:rsid w:val="007B5E5F"/>
    <w:rsid w:val="007B601E"/>
    <w:rsid w:val="007C3C55"/>
    <w:rsid w:val="007C4611"/>
    <w:rsid w:val="007D1A4C"/>
    <w:rsid w:val="007E00EE"/>
    <w:rsid w:val="007E21B0"/>
    <w:rsid w:val="007E61A2"/>
    <w:rsid w:val="007F2E39"/>
    <w:rsid w:val="008122F4"/>
    <w:rsid w:val="008134D7"/>
    <w:rsid w:val="00814486"/>
    <w:rsid w:val="00821950"/>
    <w:rsid w:val="008245F5"/>
    <w:rsid w:val="00825145"/>
    <w:rsid w:val="00830A63"/>
    <w:rsid w:val="00835B84"/>
    <w:rsid w:val="00840211"/>
    <w:rsid w:val="00842289"/>
    <w:rsid w:val="008434AC"/>
    <w:rsid w:val="00844D4F"/>
    <w:rsid w:val="0084527F"/>
    <w:rsid w:val="008475FC"/>
    <w:rsid w:val="00854A0E"/>
    <w:rsid w:val="00856B6F"/>
    <w:rsid w:val="00856E12"/>
    <w:rsid w:val="00864959"/>
    <w:rsid w:val="00866A59"/>
    <w:rsid w:val="00866F25"/>
    <w:rsid w:val="00870943"/>
    <w:rsid w:val="00876B35"/>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065E"/>
    <w:rsid w:val="00902558"/>
    <w:rsid w:val="00907B4B"/>
    <w:rsid w:val="00907D99"/>
    <w:rsid w:val="00911D94"/>
    <w:rsid w:val="0091547F"/>
    <w:rsid w:val="0092320D"/>
    <w:rsid w:val="00924CB4"/>
    <w:rsid w:val="00924F5D"/>
    <w:rsid w:val="009268D9"/>
    <w:rsid w:val="00926B25"/>
    <w:rsid w:val="00926B31"/>
    <w:rsid w:val="00927D8F"/>
    <w:rsid w:val="00930739"/>
    <w:rsid w:val="00934D83"/>
    <w:rsid w:val="00945AE6"/>
    <w:rsid w:val="0095096E"/>
    <w:rsid w:val="009512F1"/>
    <w:rsid w:val="00961B74"/>
    <w:rsid w:val="0097031F"/>
    <w:rsid w:val="0097104D"/>
    <w:rsid w:val="0097387D"/>
    <w:rsid w:val="00981079"/>
    <w:rsid w:val="00983271"/>
    <w:rsid w:val="0098509F"/>
    <w:rsid w:val="009851BF"/>
    <w:rsid w:val="009912F2"/>
    <w:rsid w:val="009914F4"/>
    <w:rsid w:val="00993C25"/>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04C3A"/>
    <w:rsid w:val="00B10A7E"/>
    <w:rsid w:val="00B124A6"/>
    <w:rsid w:val="00B16D83"/>
    <w:rsid w:val="00B21B2B"/>
    <w:rsid w:val="00B2347D"/>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2F8B"/>
    <w:rsid w:val="00B8544C"/>
    <w:rsid w:val="00B9312B"/>
    <w:rsid w:val="00B97FCF"/>
    <w:rsid w:val="00BA0A11"/>
    <w:rsid w:val="00BA347A"/>
    <w:rsid w:val="00BA3AC2"/>
    <w:rsid w:val="00BA5DA7"/>
    <w:rsid w:val="00BB032D"/>
    <w:rsid w:val="00BB0EB1"/>
    <w:rsid w:val="00BB42BF"/>
    <w:rsid w:val="00BB47EC"/>
    <w:rsid w:val="00BB69DC"/>
    <w:rsid w:val="00BC4C18"/>
    <w:rsid w:val="00BC6A33"/>
    <w:rsid w:val="00BC6AB8"/>
    <w:rsid w:val="00BD1563"/>
    <w:rsid w:val="00BD255E"/>
    <w:rsid w:val="00BD6339"/>
    <w:rsid w:val="00BD6D75"/>
    <w:rsid w:val="00BD712A"/>
    <w:rsid w:val="00BE2CE2"/>
    <w:rsid w:val="00BE3456"/>
    <w:rsid w:val="00BF2234"/>
    <w:rsid w:val="00BF4E70"/>
    <w:rsid w:val="00BF5898"/>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4319"/>
    <w:rsid w:val="00C847FA"/>
    <w:rsid w:val="00C868FF"/>
    <w:rsid w:val="00CA4DEB"/>
    <w:rsid w:val="00CA6F74"/>
    <w:rsid w:val="00CB1333"/>
    <w:rsid w:val="00CB3D25"/>
    <w:rsid w:val="00CC1F34"/>
    <w:rsid w:val="00CC2803"/>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22EC4"/>
    <w:rsid w:val="00D23FB1"/>
    <w:rsid w:val="00D2535E"/>
    <w:rsid w:val="00D312E2"/>
    <w:rsid w:val="00D3586F"/>
    <w:rsid w:val="00D37EEC"/>
    <w:rsid w:val="00D4165E"/>
    <w:rsid w:val="00D44825"/>
    <w:rsid w:val="00D45974"/>
    <w:rsid w:val="00D459F1"/>
    <w:rsid w:val="00D45C51"/>
    <w:rsid w:val="00D4609A"/>
    <w:rsid w:val="00D46F30"/>
    <w:rsid w:val="00D4724E"/>
    <w:rsid w:val="00D4761E"/>
    <w:rsid w:val="00D538F3"/>
    <w:rsid w:val="00D565E7"/>
    <w:rsid w:val="00D60E59"/>
    <w:rsid w:val="00D61AC2"/>
    <w:rsid w:val="00D6344D"/>
    <w:rsid w:val="00D65D58"/>
    <w:rsid w:val="00D6676E"/>
    <w:rsid w:val="00D66FDB"/>
    <w:rsid w:val="00D73E94"/>
    <w:rsid w:val="00D84E94"/>
    <w:rsid w:val="00D853F1"/>
    <w:rsid w:val="00D87766"/>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493"/>
    <w:rsid w:val="00DF4A65"/>
    <w:rsid w:val="00DF5F38"/>
    <w:rsid w:val="00DF788D"/>
    <w:rsid w:val="00E04B49"/>
    <w:rsid w:val="00E0506B"/>
    <w:rsid w:val="00E06D91"/>
    <w:rsid w:val="00E074FF"/>
    <w:rsid w:val="00E112AC"/>
    <w:rsid w:val="00E13CDF"/>
    <w:rsid w:val="00E1562A"/>
    <w:rsid w:val="00E24359"/>
    <w:rsid w:val="00E245FD"/>
    <w:rsid w:val="00E31F7C"/>
    <w:rsid w:val="00E32623"/>
    <w:rsid w:val="00E332E2"/>
    <w:rsid w:val="00E34248"/>
    <w:rsid w:val="00E359B7"/>
    <w:rsid w:val="00E46303"/>
    <w:rsid w:val="00E5031B"/>
    <w:rsid w:val="00E50428"/>
    <w:rsid w:val="00E52E00"/>
    <w:rsid w:val="00E55F76"/>
    <w:rsid w:val="00E65C39"/>
    <w:rsid w:val="00E66D22"/>
    <w:rsid w:val="00E67222"/>
    <w:rsid w:val="00E73363"/>
    <w:rsid w:val="00E73E6F"/>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533"/>
    <w:rsid w:val="00F01DF2"/>
    <w:rsid w:val="00F04571"/>
    <w:rsid w:val="00F04A76"/>
    <w:rsid w:val="00F10BE4"/>
    <w:rsid w:val="00F11773"/>
    <w:rsid w:val="00F12AB4"/>
    <w:rsid w:val="00F171F8"/>
    <w:rsid w:val="00F17534"/>
    <w:rsid w:val="00F230FA"/>
    <w:rsid w:val="00F23AE4"/>
    <w:rsid w:val="00F23C0F"/>
    <w:rsid w:val="00F2454C"/>
    <w:rsid w:val="00F24971"/>
    <w:rsid w:val="00F3116D"/>
    <w:rsid w:val="00F359FB"/>
    <w:rsid w:val="00F416D0"/>
    <w:rsid w:val="00F456B6"/>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6A0D"/>
    <w:rsid w:val="00F96E28"/>
    <w:rsid w:val="00FA1433"/>
    <w:rsid w:val="00FA3127"/>
    <w:rsid w:val="00FA345F"/>
    <w:rsid w:val="00FA644E"/>
    <w:rsid w:val="00FA76FE"/>
    <w:rsid w:val="00FB0C7D"/>
    <w:rsid w:val="00FB474F"/>
    <w:rsid w:val="00FC22CE"/>
    <w:rsid w:val="00FC7147"/>
    <w:rsid w:val="00FC718A"/>
    <w:rsid w:val="00FD0184"/>
    <w:rsid w:val="00FD476D"/>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 w:type="paragraph" w:styleId="Revision">
    <w:name w:val="Revision"/>
    <w:hidden/>
    <w:uiPriority w:val="99"/>
    <w:semiHidden/>
    <w:rsid w:val="00DF4493"/>
    <w:rPr>
      <w:rFonts w:ascii="Calibri" w:eastAsia="Yu Mincho" w:hAnsi="Calibri"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5677-0501"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orcid.org/0000-0002-4698-6448"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2-0533-6801"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cid.org/0000-0001-9402-9119" TargetMode="External"/><Relationship Id="rId20" Type="http://schemas.openxmlformats.org/officeDocument/2006/relationships/hyperlink" Target="https://orcid.org/0000-0001-7402-0432"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CRAN.R-project.org/package=soundec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mc-stan.org/" TargetMode="External"/><Relationship Id="rId10" Type="http://schemas.openxmlformats.org/officeDocument/2006/relationships/image" Target="media/image1.emf"/><Relationship Id="rId19" Type="http://schemas.openxmlformats.org/officeDocument/2006/relationships/hyperlink" Target="https://orcid.org/0000-0003-3594-0724"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www.jma.go.jp/jma/jma-eng/jma-center/rsmc-hp-pub-eg/bstve_2018_m.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30</Pages>
  <Words>11517</Words>
  <Characters>65647</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Ross</cp:lastModifiedBy>
  <cp:revision>25</cp:revision>
  <dcterms:created xsi:type="dcterms:W3CDTF">2022-11-28T10:24:00Z</dcterms:created>
  <dcterms:modified xsi:type="dcterms:W3CDTF">2022-12-10T03:07:00Z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id="STX1C92l"/&gt;&lt;style id="http://www.zotero.org/styles/global-change-biology" hasBibliography="1" bibliographyStyleHasBeenSet="1"/&gt;&lt;prefs&gt;&lt;pref name="fieldType" value="Field"/&gt;&lt;/prefs&gt;&lt;/data&gt;</vt:lpwstr>
  </property>
</Properties>
</file>