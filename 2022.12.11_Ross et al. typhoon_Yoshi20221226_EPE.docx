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FBD993" w14:textId="6870C080" w:rsidR="00F10BE4" w:rsidRPr="00D938DF" w:rsidRDefault="001A0464" w:rsidP="00F10BE4">
      <w:pPr>
        <w:spacing w:line="360" w:lineRule="auto"/>
        <w:rPr>
          <w:rFonts w:asciiTheme="majorHAnsi" w:hAnsiTheme="majorHAnsi" w:cstheme="majorHAnsi"/>
          <w:b/>
          <w:bCs/>
          <w:sz w:val="36"/>
          <w:szCs w:val="36"/>
        </w:rPr>
      </w:pPr>
      <w:commentRangeStart w:id="0"/>
      <w:r w:rsidRPr="00D938DF">
        <w:rPr>
          <w:rFonts w:asciiTheme="majorHAnsi" w:hAnsiTheme="majorHAnsi" w:cstheme="majorHAnsi"/>
          <w:b/>
          <w:bCs/>
          <w:sz w:val="36"/>
          <w:szCs w:val="36"/>
        </w:rPr>
        <w:t>S</w:t>
      </w:r>
      <w:r w:rsidR="0097387D" w:rsidRPr="00D938DF">
        <w:rPr>
          <w:rFonts w:asciiTheme="majorHAnsi" w:hAnsiTheme="majorHAnsi" w:cstheme="majorHAnsi"/>
          <w:b/>
          <w:bCs/>
          <w:sz w:val="36"/>
          <w:szCs w:val="36"/>
        </w:rPr>
        <w:t xml:space="preserve">patial divergence in ecological responses </w:t>
      </w:r>
      <w:r w:rsidRPr="00D938DF">
        <w:rPr>
          <w:rFonts w:asciiTheme="majorHAnsi" w:hAnsiTheme="majorHAnsi" w:cstheme="majorHAnsi"/>
          <w:b/>
          <w:bCs/>
          <w:sz w:val="36"/>
          <w:szCs w:val="36"/>
        </w:rPr>
        <w:t xml:space="preserve">to typhoons </w:t>
      </w:r>
      <w:r w:rsidR="0097387D" w:rsidRPr="00D938DF">
        <w:rPr>
          <w:rFonts w:asciiTheme="majorHAnsi" w:hAnsiTheme="majorHAnsi" w:cstheme="majorHAnsi"/>
          <w:b/>
          <w:bCs/>
          <w:sz w:val="36"/>
          <w:szCs w:val="36"/>
        </w:rPr>
        <w:t>across a subtropical island</w:t>
      </w:r>
      <w:commentRangeEnd w:id="0"/>
      <w:r w:rsidR="007070EC">
        <w:rPr>
          <w:rStyle w:val="CommentReference"/>
        </w:rPr>
        <w:commentReference w:id="0"/>
      </w:r>
    </w:p>
    <w:p w14:paraId="5BD6D423" w14:textId="52964B7A" w:rsidR="00F10BE4" w:rsidRPr="00BA347A" w:rsidRDefault="00F10BE4" w:rsidP="00F10BE4">
      <w:pPr>
        <w:spacing w:line="360" w:lineRule="auto"/>
        <w:rPr>
          <w:rFonts w:asciiTheme="majorHAnsi" w:hAnsiTheme="majorHAnsi" w:cstheme="majorHAnsi"/>
        </w:rPr>
      </w:pPr>
      <w:r w:rsidRPr="00BA347A">
        <w:rPr>
          <w:rFonts w:asciiTheme="majorHAnsi" w:hAnsiTheme="majorHAnsi" w:cstheme="majorHAnsi"/>
        </w:rPr>
        <w:t>Samuel R.P-J. Ross</w:t>
      </w:r>
      <w:r w:rsidRPr="00BA347A">
        <w:rPr>
          <w:rFonts w:asciiTheme="majorHAnsi" w:hAnsiTheme="majorHAnsi" w:cstheme="majorHAnsi"/>
          <w:vertAlign w:val="superscript"/>
        </w:rPr>
        <w:t>1,2*</w:t>
      </w:r>
      <w:r w:rsidRPr="00BA347A">
        <w:rPr>
          <w:rFonts w:asciiTheme="majorHAnsi" w:hAnsiTheme="majorHAnsi" w:cstheme="majorHAnsi"/>
        </w:rPr>
        <w:t>, Nicholas R. Friedman</w:t>
      </w:r>
      <w:r w:rsidRPr="00BA347A">
        <w:rPr>
          <w:rFonts w:asciiTheme="majorHAnsi" w:hAnsiTheme="majorHAnsi" w:cstheme="majorHAnsi"/>
          <w:vertAlign w:val="superscript"/>
        </w:rPr>
        <w:t>3</w:t>
      </w:r>
      <w:r w:rsidR="0097387D" w:rsidRPr="00BA347A">
        <w:rPr>
          <w:rFonts w:asciiTheme="majorHAnsi" w:hAnsiTheme="majorHAnsi" w:cstheme="majorHAnsi"/>
          <w:vertAlign w:val="superscript"/>
        </w:rPr>
        <w:t>,4</w:t>
      </w:r>
      <w:r w:rsidRPr="00BA347A">
        <w:rPr>
          <w:rFonts w:asciiTheme="majorHAnsi" w:hAnsiTheme="majorHAnsi" w:cstheme="majorHAnsi"/>
        </w:rPr>
        <w:t xml:space="preserve">, </w:t>
      </w:r>
      <w:r w:rsidR="00B75550" w:rsidRPr="00BA347A">
        <w:rPr>
          <w:rFonts w:asciiTheme="majorHAnsi" w:hAnsiTheme="majorHAnsi" w:cstheme="majorHAnsi"/>
        </w:rPr>
        <w:t>David W. Armitage</w:t>
      </w:r>
      <w:r w:rsidR="00A474DB">
        <w:rPr>
          <w:rFonts w:asciiTheme="majorHAnsi" w:hAnsiTheme="majorHAnsi" w:cstheme="majorHAnsi"/>
          <w:vertAlign w:val="superscript"/>
        </w:rPr>
        <w:t>1</w:t>
      </w:r>
      <w:r w:rsidR="00B75550" w:rsidRPr="00BA347A">
        <w:rPr>
          <w:rFonts w:asciiTheme="majorHAnsi" w:hAnsiTheme="majorHAnsi" w:cstheme="majorHAnsi"/>
        </w:rPr>
        <w:t xml:space="preserve">, </w:t>
      </w:r>
      <w:r w:rsidRPr="00BA347A">
        <w:rPr>
          <w:rFonts w:asciiTheme="majorHAnsi" w:hAnsiTheme="majorHAnsi" w:cstheme="majorHAnsi"/>
        </w:rPr>
        <w:t>Kenneth L. Dudley</w:t>
      </w:r>
      <w:r w:rsidRPr="00BA347A">
        <w:rPr>
          <w:rFonts w:asciiTheme="majorHAnsi" w:hAnsiTheme="majorHAnsi" w:cstheme="majorHAnsi"/>
          <w:vertAlign w:val="superscript"/>
        </w:rPr>
        <w:t>3</w:t>
      </w:r>
      <w:r w:rsidRPr="00BA347A">
        <w:rPr>
          <w:rFonts w:asciiTheme="majorHAnsi" w:hAnsiTheme="majorHAnsi" w:cstheme="majorHAnsi"/>
        </w:rPr>
        <w:t>,</w:t>
      </w:r>
      <w:r w:rsidR="00D938DF">
        <w:rPr>
          <w:rFonts w:asciiTheme="majorHAnsi" w:hAnsiTheme="majorHAnsi" w:cstheme="majorHAnsi"/>
        </w:rPr>
        <w:t xml:space="preserve"> </w:t>
      </w:r>
      <w:r w:rsidR="00B75550" w:rsidRPr="00BA347A">
        <w:rPr>
          <w:rFonts w:asciiTheme="majorHAnsi" w:hAnsiTheme="majorHAnsi" w:cstheme="majorHAnsi"/>
        </w:rPr>
        <w:t>Takuma Yoshida</w:t>
      </w:r>
      <w:r w:rsidR="00B75550">
        <w:rPr>
          <w:rFonts w:asciiTheme="majorHAnsi" w:hAnsiTheme="majorHAnsi" w:cstheme="majorHAnsi"/>
          <w:vertAlign w:val="superscript"/>
        </w:rPr>
        <w:t>5</w:t>
      </w:r>
      <w:r w:rsidR="00B75550" w:rsidRPr="00BA347A">
        <w:rPr>
          <w:rFonts w:asciiTheme="majorHAnsi" w:hAnsiTheme="majorHAnsi" w:cstheme="majorHAnsi"/>
        </w:rPr>
        <w:t xml:space="preserve">, </w:t>
      </w:r>
      <w:r w:rsidRPr="00BA347A">
        <w:rPr>
          <w:rFonts w:asciiTheme="majorHAnsi" w:hAnsiTheme="majorHAnsi" w:cstheme="majorHAnsi"/>
        </w:rPr>
        <w:t>Masashi Yoshimura</w:t>
      </w:r>
      <w:r w:rsidR="00606F33">
        <w:rPr>
          <w:rFonts w:asciiTheme="majorHAnsi" w:hAnsiTheme="majorHAnsi" w:cstheme="majorHAnsi"/>
          <w:vertAlign w:val="superscript"/>
        </w:rPr>
        <w:t>5</w:t>
      </w:r>
      <w:r w:rsidRPr="00BA347A">
        <w:rPr>
          <w:rFonts w:asciiTheme="majorHAnsi" w:hAnsiTheme="majorHAnsi" w:cstheme="majorHAnsi"/>
        </w:rPr>
        <w:t>, Evan P. Economo</w:t>
      </w:r>
      <w:r w:rsidR="00606F33">
        <w:rPr>
          <w:rFonts w:asciiTheme="majorHAnsi" w:hAnsiTheme="majorHAnsi" w:cstheme="majorHAnsi"/>
          <w:vertAlign w:val="superscript"/>
        </w:rPr>
        <w:t>6</w:t>
      </w:r>
      <w:r w:rsidR="00F04571" w:rsidRPr="00BA347A">
        <w:rPr>
          <w:rFonts w:asciiTheme="majorHAnsi" w:hAnsiTheme="majorHAnsi" w:cstheme="majorHAnsi"/>
        </w:rPr>
        <w:t>, Ian Donohue</w:t>
      </w:r>
      <w:r w:rsidR="00A474DB">
        <w:rPr>
          <w:rFonts w:asciiTheme="majorHAnsi" w:hAnsiTheme="majorHAnsi" w:cstheme="majorHAnsi"/>
          <w:vertAlign w:val="superscript"/>
        </w:rPr>
        <w:t>2</w:t>
      </w:r>
    </w:p>
    <w:p w14:paraId="5B952698" w14:textId="77777777" w:rsidR="00F10BE4" w:rsidRPr="00BA347A" w:rsidRDefault="00F10BE4" w:rsidP="00F10BE4">
      <w:pPr>
        <w:spacing w:line="360" w:lineRule="auto"/>
        <w:rPr>
          <w:rFonts w:asciiTheme="majorHAnsi" w:hAnsiTheme="majorHAnsi" w:cstheme="majorHAnsi"/>
          <w:sz w:val="22"/>
          <w:szCs w:val="22"/>
        </w:rPr>
      </w:pPr>
    </w:p>
    <w:p w14:paraId="24606EFF" w14:textId="2E37B5F6" w:rsidR="00A474DB" w:rsidRPr="00BA347A" w:rsidRDefault="00F10BE4" w:rsidP="00A474DB">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1</w:t>
      </w:r>
      <w:r w:rsidR="00A474DB" w:rsidRPr="00BA347A">
        <w:rPr>
          <w:rFonts w:asciiTheme="majorHAnsi" w:hAnsiTheme="majorHAnsi" w:cstheme="majorHAnsi"/>
          <w:sz w:val="22"/>
          <w:szCs w:val="22"/>
        </w:rPr>
        <w:t xml:space="preserve">Integrative Community Ecology Unit, Okinawa Institute of Science and Technology Graduate University, </w:t>
      </w:r>
      <w:proofErr w:type="spellStart"/>
      <w:r w:rsidR="00A474DB" w:rsidRPr="00BA347A">
        <w:rPr>
          <w:rFonts w:asciiTheme="majorHAnsi" w:hAnsiTheme="majorHAnsi" w:cstheme="majorHAnsi"/>
          <w:sz w:val="22"/>
          <w:szCs w:val="22"/>
        </w:rPr>
        <w:t>Tancha</w:t>
      </w:r>
      <w:proofErr w:type="spellEnd"/>
      <w:r w:rsidR="00A474DB" w:rsidRPr="00BA347A">
        <w:rPr>
          <w:rFonts w:asciiTheme="majorHAnsi" w:hAnsiTheme="majorHAnsi" w:cstheme="majorHAnsi"/>
          <w:sz w:val="22"/>
          <w:szCs w:val="22"/>
        </w:rPr>
        <w:t xml:space="preserve">, </w:t>
      </w:r>
      <w:proofErr w:type="spellStart"/>
      <w:r w:rsidR="00A474DB" w:rsidRPr="00BA347A">
        <w:rPr>
          <w:rFonts w:asciiTheme="majorHAnsi" w:hAnsiTheme="majorHAnsi" w:cstheme="majorHAnsi"/>
          <w:sz w:val="22"/>
          <w:szCs w:val="22"/>
        </w:rPr>
        <w:t>Onna</w:t>
      </w:r>
      <w:proofErr w:type="spellEnd"/>
      <w:r w:rsidR="00A474DB" w:rsidRPr="00BA347A">
        <w:rPr>
          <w:rFonts w:asciiTheme="majorHAnsi" w:hAnsiTheme="majorHAnsi" w:cstheme="majorHAnsi"/>
          <w:sz w:val="22"/>
          <w:szCs w:val="22"/>
        </w:rPr>
        <w:t>-son, Okinawa, Japan.</w:t>
      </w:r>
    </w:p>
    <w:p w14:paraId="20CA3BB8" w14:textId="725185D5"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2</w:t>
      </w:r>
      <w:r w:rsidR="00A474DB" w:rsidRPr="00BA347A">
        <w:rPr>
          <w:rFonts w:asciiTheme="majorHAnsi" w:hAnsiTheme="majorHAnsi" w:cstheme="majorHAnsi"/>
          <w:sz w:val="22"/>
          <w:szCs w:val="22"/>
        </w:rPr>
        <w:t>Zoology, School of Natural Sciences, Trinity College Dublin, Dublin, Ireland.</w:t>
      </w:r>
    </w:p>
    <w:p w14:paraId="5861A155" w14:textId="77777777" w:rsidR="00606F33" w:rsidRPr="00BA347A" w:rsidRDefault="00F10BE4"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3</w:t>
      </w:r>
      <w:r w:rsidR="00606F33">
        <w:rPr>
          <w:rFonts w:asciiTheme="majorHAnsi" w:hAnsiTheme="majorHAnsi" w:cstheme="majorHAnsi"/>
          <w:sz w:val="22"/>
          <w:szCs w:val="22"/>
        </w:rPr>
        <w:t xml:space="preserve">Environmental Informatics Section, </w:t>
      </w:r>
      <w:r w:rsidR="00606F33" w:rsidRPr="00BA347A">
        <w:rPr>
          <w:rFonts w:asciiTheme="majorHAnsi" w:hAnsiTheme="majorHAnsi" w:cstheme="majorHAnsi"/>
          <w:sz w:val="22"/>
          <w:szCs w:val="22"/>
        </w:rPr>
        <w:t xml:space="preserve">Okinawa Institute of Science and Technology Graduate University, </w:t>
      </w:r>
      <w:proofErr w:type="spellStart"/>
      <w:r w:rsidR="00606F33" w:rsidRPr="00BA347A">
        <w:rPr>
          <w:rFonts w:asciiTheme="majorHAnsi" w:hAnsiTheme="majorHAnsi" w:cstheme="majorHAnsi"/>
          <w:sz w:val="22"/>
          <w:szCs w:val="22"/>
        </w:rPr>
        <w:t>Tancha</w:t>
      </w:r>
      <w:proofErr w:type="spellEnd"/>
      <w:r w:rsidR="00606F33" w:rsidRPr="00BA347A">
        <w:rPr>
          <w:rFonts w:asciiTheme="majorHAnsi" w:hAnsiTheme="majorHAnsi" w:cstheme="majorHAnsi"/>
          <w:sz w:val="22"/>
          <w:szCs w:val="22"/>
        </w:rPr>
        <w:t xml:space="preserve">, </w:t>
      </w:r>
      <w:proofErr w:type="spellStart"/>
      <w:r w:rsidR="00606F33" w:rsidRPr="00BA347A">
        <w:rPr>
          <w:rFonts w:asciiTheme="majorHAnsi" w:hAnsiTheme="majorHAnsi" w:cstheme="majorHAnsi"/>
          <w:sz w:val="22"/>
          <w:szCs w:val="22"/>
        </w:rPr>
        <w:t>Onna</w:t>
      </w:r>
      <w:proofErr w:type="spellEnd"/>
      <w:r w:rsidR="00606F33" w:rsidRPr="00BA347A">
        <w:rPr>
          <w:rFonts w:asciiTheme="majorHAnsi" w:hAnsiTheme="majorHAnsi" w:cstheme="majorHAnsi"/>
          <w:sz w:val="22"/>
          <w:szCs w:val="22"/>
        </w:rPr>
        <w:t>-son, Okinawa, Japan.</w:t>
      </w:r>
    </w:p>
    <w:p w14:paraId="4A5CE1EB" w14:textId="7F26185E" w:rsidR="00606F33" w:rsidRDefault="00606F33"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4</w:t>
      </w:r>
      <w:r w:rsidR="00681076" w:rsidRPr="00681076">
        <w:rPr>
          <w:rFonts w:asciiTheme="majorHAnsi" w:hAnsiTheme="majorHAnsi" w:cstheme="majorHAnsi"/>
          <w:sz w:val="22"/>
          <w:szCs w:val="22"/>
        </w:rPr>
        <w:t>Centre for Taxonomy and Morphology</w:t>
      </w:r>
      <w:r w:rsidR="00681076">
        <w:rPr>
          <w:rFonts w:asciiTheme="majorHAnsi" w:hAnsiTheme="majorHAnsi" w:cstheme="majorHAnsi"/>
          <w:sz w:val="22"/>
          <w:szCs w:val="22"/>
        </w:rPr>
        <w:t>, L</w:t>
      </w:r>
      <w:r w:rsidR="00681076" w:rsidRPr="00681076">
        <w:rPr>
          <w:rFonts w:asciiTheme="majorHAnsi" w:hAnsiTheme="majorHAnsi" w:cstheme="majorHAnsi"/>
          <w:sz w:val="22"/>
          <w:szCs w:val="22"/>
        </w:rPr>
        <w:t>eibniz Institute for the Analysis of Biodiversity Change</w:t>
      </w:r>
      <w:r w:rsidR="00CB3D25">
        <w:rPr>
          <w:rFonts w:asciiTheme="majorHAnsi" w:hAnsiTheme="majorHAnsi" w:cstheme="majorHAnsi"/>
          <w:sz w:val="22"/>
          <w:szCs w:val="22"/>
        </w:rPr>
        <w:t>, Hamburg, Germany.</w:t>
      </w:r>
    </w:p>
    <w:p w14:paraId="65836A87" w14:textId="508B8747" w:rsidR="00606F33" w:rsidRPr="00606F33" w:rsidRDefault="00606F33" w:rsidP="00F10BE4">
      <w:pPr>
        <w:spacing w:line="360" w:lineRule="auto"/>
        <w:rPr>
          <w:rFonts w:asciiTheme="majorHAnsi" w:hAnsiTheme="majorHAnsi" w:cstheme="majorHAnsi"/>
          <w:sz w:val="22"/>
          <w:szCs w:val="22"/>
        </w:rPr>
      </w:pPr>
      <w:r>
        <w:rPr>
          <w:rFonts w:asciiTheme="majorHAnsi" w:hAnsiTheme="majorHAnsi" w:cstheme="majorHAnsi"/>
          <w:sz w:val="22"/>
          <w:szCs w:val="22"/>
          <w:vertAlign w:val="superscript"/>
        </w:rPr>
        <w:t>5</w:t>
      </w:r>
      <w:r>
        <w:rPr>
          <w:rFonts w:asciiTheme="majorHAnsi" w:hAnsiTheme="majorHAnsi" w:cstheme="majorHAnsi"/>
          <w:sz w:val="22"/>
          <w:szCs w:val="22"/>
        </w:rPr>
        <w:t>Environmental Science Section</w:t>
      </w:r>
      <w:r w:rsidRPr="00BA347A">
        <w:rPr>
          <w:rFonts w:asciiTheme="majorHAnsi" w:hAnsiTheme="majorHAnsi" w:cstheme="majorHAnsi"/>
          <w:sz w:val="22"/>
          <w:szCs w:val="22"/>
        </w:rPr>
        <w:t xml:space="preserve">, Okinawa Institute of Science and Technology Graduate University, </w:t>
      </w:r>
      <w:proofErr w:type="spellStart"/>
      <w:r w:rsidRPr="00BA347A">
        <w:rPr>
          <w:rFonts w:asciiTheme="majorHAnsi" w:hAnsiTheme="majorHAnsi" w:cstheme="majorHAnsi"/>
          <w:sz w:val="22"/>
          <w:szCs w:val="22"/>
        </w:rPr>
        <w:t>Tancha</w:t>
      </w:r>
      <w:proofErr w:type="spellEnd"/>
      <w:r w:rsidRPr="00BA347A">
        <w:rPr>
          <w:rFonts w:asciiTheme="majorHAnsi" w:hAnsiTheme="majorHAnsi" w:cstheme="majorHAnsi"/>
          <w:sz w:val="22"/>
          <w:szCs w:val="22"/>
        </w:rPr>
        <w:t xml:space="preserve">, </w:t>
      </w:r>
      <w:proofErr w:type="spellStart"/>
      <w:r w:rsidRPr="00BA347A">
        <w:rPr>
          <w:rFonts w:asciiTheme="majorHAnsi" w:hAnsiTheme="majorHAnsi" w:cstheme="majorHAnsi"/>
          <w:sz w:val="22"/>
          <w:szCs w:val="22"/>
        </w:rPr>
        <w:t>Onna</w:t>
      </w:r>
      <w:proofErr w:type="spellEnd"/>
      <w:r w:rsidRPr="00BA347A">
        <w:rPr>
          <w:rFonts w:asciiTheme="majorHAnsi" w:hAnsiTheme="majorHAnsi" w:cstheme="majorHAnsi"/>
          <w:sz w:val="22"/>
          <w:szCs w:val="22"/>
        </w:rPr>
        <w:t>-son, Okinawa, Japan.</w:t>
      </w:r>
    </w:p>
    <w:p w14:paraId="2E54290E" w14:textId="5556186F" w:rsidR="00606F33" w:rsidRPr="00BA347A" w:rsidRDefault="00606F33" w:rsidP="00F10BE4">
      <w:pPr>
        <w:spacing w:line="360" w:lineRule="auto"/>
        <w:rPr>
          <w:rFonts w:asciiTheme="majorHAnsi" w:hAnsiTheme="majorHAnsi" w:cstheme="majorHAnsi"/>
          <w:sz w:val="22"/>
          <w:szCs w:val="22"/>
        </w:rPr>
      </w:pPr>
      <w:r w:rsidRPr="00606F33">
        <w:rPr>
          <w:rFonts w:asciiTheme="majorHAnsi" w:hAnsiTheme="majorHAnsi" w:cstheme="majorHAnsi"/>
          <w:sz w:val="22"/>
          <w:szCs w:val="22"/>
          <w:vertAlign w:val="superscript"/>
        </w:rPr>
        <w:t>6</w:t>
      </w:r>
      <w:r w:rsidR="00F10BE4" w:rsidRPr="00BA347A">
        <w:rPr>
          <w:rFonts w:asciiTheme="majorHAnsi" w:hAnsiTheme="majorHAnsi" w:cstheme="majorHAnsi"/>
          <w:sz w:val="22"/>
          <w:szCs w:val="22"/>
        </w:rPr>
        <w:t xml:space="preserve">Biodiversity &amp; Biocomplexity Unit, Okinawa Institute of Science and Technology Graduate University, </w:t>
      </w:r>
      <w:proofErr w:type="spellStart"/>
      <w:r w:rsidR="00F10BE4" w:rsidRPr="00BA347A">
        <w:rPr>
          <w:rFonts w:asciiTheme="majorHAnsi" w:hAnsiTheme="majorHAnsi" w:cstheme="majorHAnsi"/>
          <w:sz w:val="22"/>
          <w:szCs w:val="22"/>
        </w:rPr>
        <w:t>Tancha</w:t>
      </w:r>
      <w:proofErr w:type="spellEnd"/>
      <w:r w:rsidR="00F10BE4" w:rsidRPr="00BA347A">
        <w:rPr>
          <w:rFonts w:asciiTheme="majorHAnsi" w:hAnsiTheme="majorHAnsi" w:cstheme="majorHAnsi"/>
          <w:sz w:val="22"/>
          <w:szCs w:val="22"/>
        </w:rPr>
        <w:t xml:space="preserve">, </w:t>
      </w:r>
      <w:proofErr w:type="spellStart"/>
      <w:r w:rsidR="00F10BE4" w:rsidRPr="00BA347A">
        <w:rPr>
          <w:rFonts w:asciiTheme="majorHAnsi" w:hAnsiTheme="majorHAnsi" w:cstheme="majorHAnsi"/>
          <w:sz w:val="22"/>
          <w:szCs w:val="22"/>
        </w:rPr>
        <w:t>Onna</w:t>
      </w:r>
      <w:proofErr w:type="spellEnd"/>
      <w:r w:rsidR="00F10BE4" w:rsidRPr="00BA347A">
        <w:rPr>
          <w:rFonts w:asciiTheme="majorHAnsi" w:hAnsiTheme="majorHAnsi" w:cstheme="majorHAnsi"/>
          <w:sz w:val="22"/>
          <w:szCs w:val="22"/>
        </w:rPr>
        <w:t>-son, Okinawa, Japan.</w:t>
      </w:r>
    </w:p>
    <w:p w14:paraId="4E034B7C" w14:textId="77777777" w:rsidR="00606F33" w:rsidRPr="00BA347A" w:rsidRDefault="00606F33" w:rsidP="00F10BE4">
      <w:pPr>
        <w:spacing w:line="360" w:lineRule="auto"/>
        <w:rPr>
          <w:rFonts w:asciiTheme="majorHAnsi" w:hAnsiTheme="majorHAnsi" w:cstheme="majorHAnsi"/>
          <w:sz w:val="22"/>
          <w:szCs w:val="22"/>
        </w:rPr>
      </w:pPr>
    </w:p>
    <w:p w14:paraId="047E7C14"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b/>
          <w:bCs/>
          <w:sz w:val="22"/>
          <w:szCs w:val="22"/>
        </w:rPr>
        <w:t>*Correspondence</w:t>
      </w:r>
      <w:r w:rsidRPr="00BA347A">
        <w:rPr>
          <w:rFonts w:asciiTheme="majorHAnsi" w:hAnsiTheme="majorHAnsi" w:cstheme="majorHAnsi"/>
          <w:sz w:val="22"/>
          <w:szCs w:val="22"/>
        </w:rPr>
        <w:t>: Samuel RP-J Ross, Integrative Community Ecology Unit, Okinawa Institute of Science and Technology Graduate University, Okinawa, Japan. E: s.ross.res@outlook.com</w:t>
      </w:r>
    </w:p>
    <w:p w14:paraId="25237CB6" w14:textId="2C29AD1D" w:rsidR="00F10BE4" w:rsidRPr="00BA347A" w:rsidRDefault="00F10BE4" w:rsidP="00F10BE4">
      <w:pPr>
        <w:spacing w:line="360" w:lineRule="auto"/>
        <w:jc w:val="both"/>
        <w:rPr>
          <w:rFonts w:asciiTheme="majorHAnsi" w:hAnsiTheme="majorHAnsi" w:cstheme="majorHAnsi"/>
          <w:sz w:val="22"/>
          <w:szCs w:val="22"/>
        </w:rPr>
      </w:pPr>
    </w:p>
    <w:p w14:paraId="55E2EE87" w14:textId="3A3E2864" w:rsidR="00651BE1" w:rsidRPr="00BA347A" w:rsidRDefault="004B175B" w:rsidP="00F10BE4">
      <w:pPr>
        <w:spacing w:line="360" w:lineRule="auto"/>
        <w:jc w:val="both"/>
        <w:rPr>
          <w:rFonts w:asciiTheme="majorHAnsi" w:hAnsiTheme="majorHAnsi" w:cstheme="majorHAnsi"/>
          <w:b/>
          <w:bCs/>
          <w:sz w:val="22"/>
          <w:szCs w:val="22"/>
        </w:rPr>
      </w:pPr>
      <w:proofErr w:type="spellStart"/>
      <w:r w:rsidRPr="00BA347A">
        <w:rPr>
          <w:rFonts w:asciiTheme="majorHAnsi" w:hAnsiTheme="majorHAnsi" w:cstheme="majorHAnsi"/>
          <w:b/>
          <w:bCs/>
          <w:sz w:val="22"/>
          <w:szCs w:val="22"/>
        </w:rPr>
        <w:t>CRediT</w:t>
      </w:r>
      <w:proofErr w:type="spellEnd"/>
      <w:r w:rsidRPr="00BA347A">
        <w:rPr>
          <w:rFonts w:asciiTheme="majorHAnsi" w:hAnsiTheme="majorHAnsi" w:cstheme="majorHAnsi"/>
          <w:b/>
          <w:bCs/>
          <w:sz w:val="22"/>
          <w:szCs w:val="22"/>
        </w:rPr>
        <w:t xml:space="preserve"> Author Contribution Statement</w:t>
      </w:r>
      <w:r w:rsidR="00D66FDB" w:rsidRPr="00BA347A">
        <w:rPr>
          <w:rFonts w:asciiTheme="majorHAnsi" w:hAnsiTheme="majorHAnsi" w:cstheme="majorHAnsi"/>
          <w:b/>
          <w:bCs/>
          <w:sz w:val="22"/>
          <w:szCs w:val="22"/>
        </w:rPr>
        <w:t xml:space="preserve"> |</w:t>
      </w:r>
      <w:r w:rsidRPr="00BA347A">
        <w:rPr>
          <w:rFonts w:asciiTheme="majorHAnsi" w:hAnsiTheme="majorHAnsi" w:cstheme="majorHAnsi"/>
          <w:b/>
          <w:bCs/>
          <w:sz w:val="22"/>
          <w:szCs w:val="22"/>
        </w:rPr>
        <w:t xml:space="preserve"> SRP-JR</w:t>
      </w:r>
      <w:r w:rsidRPr="00BA347A">
        <w:rPr>
          <w:rFonts w:asciiTheme="majorHAnsi" w:hAnsiTheme="majorHAnsi" w:cstheme="majorHAnsi"/>
          <w:sz w:val="22"/>
          <w:szCs w:val="22"/>
        </w:rPr>
        <w:t>:</w:t>
      </w:r>
      <w:r w:rsidR="00651BE1" w:rsidRPr="00BA347A">
        <w:rPr>
          <w:rFonts w:asciiTheme="majorHAnsi" w:hAnsiTheme="majorHAnsi" w:cstheme="majorHAnsi"/>
          <w:sz w:val="22"/>
          <w:szCs w:val="22"/>
        </w:rPr>
        <w:t xml:space="preserve"> </w:t>
      </w:r>
      <w:r w:rsidRPr="00BA347A">
        <w:rPr>
          <w:rFonts w:asciiTheme="majorHAnsi" w:hAnsiTheme="majorHAnsi" w:cstheme="majorHAnsi"/>
          <w:sz w:val="22"/>
          <w:szCs w:val="22"/>
        </w:rPr>
        <w:t xml:space="preserve">Conceptualisation, Methodology, Software, Validation, Formal analysis, Investigation, Writing – Original Draft, Visualisation, Funding Acquisition; </w:t>
      </w:r>
      <w:r w:rsidRPr="00BA347A">
        <w:rPr>
          <w:rFonts w:asciiTheme="majorHAnsi" w:hAnsiTheme="majorHAnsi" w:cstheme="majorHAnsi"/>
          <w:b/>
          <w:bCs/>
          <w:sz w:val="22"/>
          <w:szCs w:val="22"/>
        </w:rPr>
        <w:t>NRF</w:t>
      </w:r>
      <w:r w:rsidRPr="00BA347A">
        <w:rPr>
          <w:rFonts w:asciiTheme="majorHAnsi" w:hAnsiTheme="majorHAnsi" w:cstheme="majorHAnsi"/>
          <w:sz w:val="22"/>
          <w:szCs w:val="22"/>
        </w:rPr>
        <w:t xml:space="preserve">: Conceptualisation, Software, Resources, Data Curation, Writing – Reviewing &amp; Editing, Project Administration; </w:t>
      </w:r>
      <w:r w:rsidR="00B75550" w:rsidRPr="00BA347A">
        <w:rPr>
          <w:rFonts w:asciiTheme="majorHAnsi" w:hAnsiTheme="majorHAnsi" w:cstheme="majorHAnsi"/>
          <w:b/>
          <w:bCs/>
          <w:sz w:val="22"/>
          <w:szCs w:val="22"/>
        </w:rPr>
        <w:t>DWA</w:t>
      </w:r>
      <w:r w:rsidR="00B75550" w:rsidRPr="00BA347A">
        <w:rPr>
          <w:rFonts w:asciiTheme="majorHAnsi" w:hAnsiTheme="majorHAnsi" w:cstheme="majorHAnsi"/>
          <w:sz w:val="22"/>
          <w:szCs w:val="22"/>
        </w:rPr>
        <w:t xml:space="preserve">: Methodology, Software, Formal Analysis, Writing – Reviewing &amp; Editing; </w:t>
      </w:r>
      <w:r w:rsidR="000342F4" w:rsidRPr="00BA347A">
        <w:rPr>
          <w:rFonts w:asciiTheme="majorHAnsi" w:hAnsiTheme="majorHAnsi" w:cstheme="majorHAnsi"/>
          <w:b/>
          <w:bCs/>
          <w:sz w:val="22"/>
          <w:szCs w:val="22"/>
        </w:rPr>
        <w:t>KLD</w:t>
      </w:r>
      <w:r w:rsidR="000342F4" w:rsidRPr="00BA347A">
        <w:rPr>
          <w:rFonts w:asciiTheme="majorHAnsi" w:hAnsiTheme="majorHAnsi" w:cstheme="majorHAnsi"/>
          <w:sz w:val="22"/>
          <w:szCs w:val="22"/>
        </w:rPr>
        <w:t xml:space="preserve">: Software, Validation, Resources, Data Curation, Visualisation, Project Administration; </w:t>
      </w:r>
      <w:r w:rsidR="00AC1605" w:rsidRPr="00BA347A">
        <w:rPr>
          <w:rFonts w:asciiTheme="majorHAnsi" w:hAnsiTheme="majorHAnsi" w:cstheme="majorHAnsi"/>
          <w:b/>
          <w:bCs/>
          <w:sz w:val="22"/>
          <w:szCs w:val="22"/>
        </w:rPr>
        <w:t>TY</w:t>
      </w:r>
      <w:r w:rsidR="00AC1605" w:rsidRPr="00BA347A">
        <w:rPr>
          <w:rFonts w:asciiTheme="majorHAnsi" w:hAnsiTheme="majorHAnsi" w:cstheme="majorHAnsi"/>
          <w:sz w:val="22"/>
          <w:szCs w:val="22"/>
        </w:rPr>
        <w:t xml:space="preserve">: Resources, Data Curation, Project Administration; </w:t>
      </w:r>
      <w:r w:rsidR="00B75550" w:rsidRPr="00BA347A">
        <w:rPr>
          <w:rFonts w:asciiTheme="majorHAnsi" w:hAnsiTheme="majorHAnsi" w:cstheme="majorHAnsi"/>
          <w:b/>
          <w:bCs/>
          <w:sz w:val="22"/>
          <w:szCs w:val="22"/>
        </w:rPr>
        <w:t>MY</w:t>
      </w:r>
      <w:r w:rsidR="00B75550" w:rsidRPr="00BA347A">
        <w:rPr>
          <w:rFonts w:asciiTheme="majorHAnsi" w:hAnsiTheme="majorHAnsi" w:cstheme="majorHAnsi"/>
          <w:sz w:val="22"/>
          <w:szCs w:val="22"/>
        </w:rPr>
        <w:t xml:space="preserve">: Resources, Data Curation, Project Administration; </w:t>
      </w:r>
      <w:r w:rsidR="001538BC" w:rsidRPr="00BA347A">
        <w:rPr>
          <w:rFonts w:asciiTheme="majorHAnsi" w:hAnsiTheme="majorHAnsi" w:cstheme="majorHAnsi"/>
          <w:b/>
          <w:bCs/>
          <w:sz w:val="22"/>
          <w:szCs w:val="22"/>
        </w:rPr>
        <w:t>EPE</w:t>
      </w:r>
      <w:r w:rsidR="001538BC" w:rsidRPr="00BA347A">
        <w:rPr>
          <w:rFonts w:asciiTheme="majorHAnsi" w:hAnsiTheme="majorHAnsi" w:cstheme="majorHAnsi"/>
          <w:sz w:val="22"/>
          <w:szCs w:val="22"/>
        </w:rPr>
        <w:t>: Resources, Data Curation, Writing – Reviewing &amp; Editing, Project Administration, Funding Acquisition</w:t>
      </w:r>
      <w:r w:rsidR="009D4918">
        <w:rPr>
          <w:rFonts w:asciiTheme="majorHAnsi" w:hAnsiTheme="majorHAnsi" w:cstheme="majorHAnsi"/>
          <w:sz w:val="22"/>
          <w:szCs w:val="22"/>
        </w:rPr>
        <w:t xml:space="preserve">; </w:t>
      </w:r>
      <w:r w:rsidR="009D4918" w:rsidRPr="00BA347A">
        <w:rPr>
          <w:rFonts w:asciiTheme="majorHAnsi" w:hAnsiTheme="majorHAnsi" w:cstheme="majorHAnsi"/>
          <w:b/>
          <w:bCs/>
          <w:sz w:val="22"/>
          <w:szCs w:val="22"/>
        </w:rPr>
        <w:t>ID</w:t>
      </w:r>
      <w:r w:rsidR="009D4918" w:rsidRPr="00BA347A">
        <w:rPr>
          <w:rFonts w:asciiTheme="majorHAnsi" w:hAnsiTheme="majorHAnsi" w:cstheme="majorHAnsi"/>
          <w:sz w:val="22"/>
          <w:szCs w:val="22"/>
        </w:rPr>
        <w:t>: Conceptualisation, Methodology, Writing – Original Draft</w:t>
      </w:r>
      <w:r w:rsidR="001538BC" w:rsidRPr="00BA347A">
        <w:rPr>
          <w:rFonts w:asciiTheme="majorHAnsi" w:hAnsiTheme="majorHAnsi" w:cstheme="majorHAnsi"/>
          <w:sz w:val="22"/>
          <w:szCs w:val="22"/>
        </w:rPr>
        <w:t>.</w:t>
      </w:r>
      <w:r w:rsidR="00AC1605" w:rsidRPr="00BA347A">
        <w:rPr>
          <w:rFonts w:asciiTheme="majorHAnsi" w:hAnsiTheme="majorHAnsi" w:cstheme="majorHAnsi"/>
          <w:sz w:val="22"/>
          <w:szCs w:val="22"/>
        </w:rPr>
        <w:t xml:space="preserve"> </w:t>
      </w:r>
    </w:p>
    <w:p w14:paraId="52DD08FE" w14:textId="67A6A1BB" w:rsidR="00356F59" w:rsidRPr="00BA347A" w:rsidRDefault="00356F59" w:rsidP="00356F59">
      <w:pPr>
        <w:spacing w:line="360" w:lineRule="auto"/>
        <w:rPr>
          <w:rFonts w:asciiTheme="majorHAnsi" w:hAnsiTheme="majorHAnsi" w:cstheme="majorHAnsi"/>
          <w:sz w:val="22"/>
          <w:szCs w:val="22"/>
        </w:rPr>
      </w:pPr>
    </w:p>
    <w:p w14:paraId="4624E912" w14:textId="304A85B9" w:rsidR="009E3D59" w:rsidRDefault="00356F59" w:rsidP="00F04571">
      <w:pPr>
        <w:spacing w:line="360" w:lineRule="auto"/>
        <w:jc w:val="both"/>
        <w:rPr>
          <w:rFonts w:asciiTheme="majorHAnsi" w:hAnsiTheme="majorHAnsi" w:cstheme="majorHAnsi"/>
          <w:b/>
          <w:bCs/>
        </w:rPr>
      </w:pPr>
      <w:r w:rsidRPr="00BA347A">
        <w:rPr>
          <w:rFonts w:asciiTheme="majorHAnsi" w:hAnsiTheme="majorHAnsi" w:cstheme="majorHAnsi"/>
          <w:b/>
          <w:bCs/>
          <w:sz w:val="22"/>
          <w:szCs w:val="22"/>
        </w:rPr>
        <w:t xml:space="preserve">Key words: </w:t>
      </w:r>
      <w:r w:rsidRPr="00BA347A">
        <w:rPr>
          <w:rFonts w:asciiTheme="majorHAnsi" w:hAnsiTheme="majorHAnsi" w:cstheme="majorHAnsi"/>
          <w:sz w:val="22"/>
          <w:szCs w:val="22"/>
        </w:rPr>
        <w:t xml:space="preserve">Soundscape, passive acoustic monitoring, extreme weather event, ecological stability, </w:t>
      </w:r>
      <w:r w:rsidR="00F04571" w:rsidRPr="00BA347A">
        <w:rPr>
          <w:rFonts w:asciiTheme="majorHAnsi" w:hAnsiTheme="majorHAnsi" w:cstheme="majorHAnsi"/>
          <w:sz w:val="22"/>
          <w:szCs w:val="22"/>
        </w:rPr>
        <w:t xml:space="preserve">spatial </w:t>
      </w:r>
      <w:r w:rsidRPr="00BA347A">
        <w:rPr>
          <w:rFonts w:asciiTheme="majorHAnsi" w:hAnsiTheme="majorHAnsi" w:cstheme="majorHAnsi"/>
          <w:sz w:val="22"/>
          <w:szCs w:val="22"/>
        </w:rPr>
        <w:t xml:space="preserve">variability, disturbance, </w:t>
      </w:r>
      <w:r w:rsidR="00FC7147">
        <w:rPr>
          <w:rFonts w:asciiTheme="majorHAnsi" w:hAnsiTheme="majorHAnsi" w:cstheme="majorHAnsi"/>
          <w:sz w:val="22"/>
          <w:szCs w:val="22"/>
        </w:rPr>
        <w:t>acoustic indices</w:t>
      </w:r>
      <w:r w:rsidR="006E468F">
        <w:rPr>
          <w:rFonts w:asciiTheme="majorHAnsi" w:hAnsiTheme="majorHAnsi" w:cstheme="majorHAnsi"/>
          <w:sz w:val="22"/>
          <w:szCs w:val="22"/>
        </w:rPr>
        <w:t>, Okinawa</w:t>
      </w:r>
    </w:p>
    <w:p w14:paraId="5F3998F0" w14:textId="46819F89" w:rsidR="00FD0184" w:rsidRDefault="00FD0184" w:rsidP="00F04571">
      <w:pPr>
        <w:spacing w:line="360" w:lineRule="auto"/>
        <w:jc w:val="both"/>
        <w:rPr>
          <w:rFonts w:asciiTheme="majorHAnsi" w:hAnsiTheme="majorHAnsi" w:cstheme="majorHAnsi"/>
          <w:b/>
          <w:bCs/>
          <w:sz w:val="22"/>
          <w:szCs w:val="22"/>
        </w:rPr>
      </w:pPr>
    </w:p>
    <w:p w14:paraId="75D23756" w14:textId="77777777" w:rsidR="00DF4493" w:rsidRPr="00BA347A" w:rsidRDefault="00DF4493" w:rsidP="00F04571">
      <w:pPr>
        <w:spacing w:line="360" w:lineRule="auto"/>
        <w:jc w:val="both"/>
        <w:rPr>
          <w:rFonts w:asciiTheme="majorHAnsi" w:hAnsiTheme="majorHAnsi" w:cstheme="majorHAnsi"/>
          <w:b/>
          <w:bCs/>
          <w:sz w:val="22"/>
          <w:szCs w:val="22"/>
        </w:rPr>
      </w:pPr>
    </w:p>
    <w:p w14:paraId="2FF71BFB" w14:textId="018428FB"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lastRenderedPageBreak/>
        <w:t>Abstract</w:t>
      </w:r>
    </w:p>
    <w:p w14:paraId="4A90FC79" w14:textId="7B58A840" w:rsidR="00876B35" w:rsidRDefault="00876B35" w:rsidP="00E13CDF">
      <w:pPr>
        <w:spacing w:line="360" w:lineRule="auto"/>
        <w:rPr>
          <w:rFonts w:asciiTheme="majorHAnsi" w:hAnsiTheme="majorHAnsi" w:cstheme="majorHAnsi"/>
          <w:sz w:val="22"/>
          <w:szCs w:val="22"/>
        </w:rPr>
      </w:pPr>
      <w:r w:rsidRPr="00BA347A">
        <w:rPr>
          <w:rFonts w:asciiTheme="majorHAnsi" w:hAnsiTheme="majorHAnsi" w:cstheme="majorHAnsi"/>
          <w:sz w:val="22"/>
          <w:szCs w:val="22"/>
        </w:rPr>
        <w:t xml:space="preserve">Climate change is increasing the frequency, intensity, and duration of extreme weather events </w:t>
      </w:r>
      <w:r>
        <w:rPr>
          <w:rFonts w:asciiTheme="majorHAnsi" w:hAnsiTheme="majorHAnsi" w:cstheme="majorHAnsi"/>
          <w:sz w:val="22"/>
          <w:szCs w:val="22"/>
        </w:rPr>
        <w:t xml:space="preserve">across the globe. Understanding the factors that determine the capacity for different ecological communities to withstand and recover from such events is, therefore, becoming increasingly critical. </w:t>
      </w:r>
      <w:r w:rsidRPr="00BA347A">
        <w:rPr>
          <w:rFonts w:asciiTheme="majorHAnsi" w:hAnsiTheme="majorHAnsi" w:cstheme="majorHAnsi"/>
          <w:sz w:val="22"/>
          <w:szCs w:val="22"/>
        </w:rPr>
        <w:t xml:space="preserve">Typhoons are extreme weather events that are generally expected to homogenise ecosystems through structural damage to vegetation and longer-term effects of salinization. </w:t>
      </w:r>
      <w:r>
        <w:rPr>
          <w:rFonts w:asciiTheme="majorHAnsi" w:hAnsiTheme="majorHAnsi" w:cstheme="majorHAnsi"/>
          <w:sz w:val="22"/>
          <w:szCs w:val="22"/>
        </w:rPr>
        <w:t>G</w:t>
      </w:r>
      <w:r w:rsidRPr="00BA347A">
        <w:rPr>
          <w:rFonts w:asciiTheme="majorHAnsi" w:hAnsiTheme="majorHAnsi" w:cstheme="majorHAnsi"/>
          <w:sz w:val="22"/>
          <w:szCs w:val="22"/>
        </w:rPr>
        <w:t xml:space="preserve">iven their unpredictable nature, monitoring ecological responses to typhoons is challenging, particularly for mobile taxa such as birds. </w:t>
      </w:r>
      <w:r>
        <w:rPr>
          <w:rFonts w:asciiTheme="majorHAnsi" w:hAnsiTheme="majorHAnsi" w:cstheme="majorHAnsi"/>
          <w:sz w:val="22"/>
          <w:szCs w:val="22"/>
        </w:rPr>
        <w:t xml:space="preserve">Here, we report </w:t>
      </w:r>
      <w:r w:rsidR="00DF4493">
        <w:rPr>
          <w:rFonts w:asciiTheme="majorHAnsi" w:hAnsiTheme="majorHAnsi" w:cstheme="majorHAnsi"/>
          <w:sz w:val="22"/>
          <w:szCs w:val="22"/>
        </w:rPr>
        <w:t xml:space="preserve">spatially variable </w:t>
      </w:r>
      <w:r>
        <w:rPr>
          <w:rFonts w:asciiTheme="majorHAnsi" w:hAnsiTheme="majorHAnsi" w:cstheme="majorHAnsi"/>
          <w:sz w:val="22"/>
          <w:szCs w:val="22"/>
        </w:rPr>
        <w:t xml:space="preserve">ecological responses to typhoons across the landscape. </w:t>
      </w:r>
      <w:r w:rsidRPr="00BA347A">
        <w:rPr>
          <w:rFonts w:asciiTheme="majorHAnsi" w:hAnsiTheme="majorHAnsi" w:cstheme="majorHAnsi"/>
          <w:sz w:val="22"/>
          <w:szCs w:val="22"/>
        </w:rPr>
        <w:t xml:space="preserve">Using </w:t>
      </w:r>
      <w:r>
        <w:rPr>
          <w:rFonts w:asciiTheme="majorHAnsi" w:hAnsiTheme="majorHAnsi" w:cstheme="majorHAnsi"/>
          <w:sz w:val="22"/>
          <w:szCs w:val="22"/>
        </w:rPr>
        <w:t xml:space="preserve">a </w:t>
      </w:r>
      <w:r w:rsidRPr="00BA347A">
        <w:rPr>
          <w:rFonts w:asciiTheme="majorHAnsi" w:hAnsiTheme="majorHAnsi" w:cstheme="majorHAnsi"/>
          <w:sz w:val="22"/>
          <w:szCs w:val="22"/>
        </w:rPr>
        <w:t>high</w:t>
      </w:r>
      <w:ins w:id="1" w:author="Evan Economo" w:date="2023-01-05T13:07:00Z">
        <w:r w:rsidR="00FE49F9">
          <w:rPr>
            <w:rFonts w:asciiTheme="majorHAnsi" w:hAnsiTheme="majorHAnsi" w:cstheme="majorHAnsi"/>
            <w:sz w:val="22"/>
            <w:szCs w:val="22"/>
          </w:rPr>
          <w:t xml:space="preserve"> </w:t>
        </w:r>
      </w:ins>
      <w:del w:id="2" w:author="Evan Economo" w:date="2023-01-05T13:07:00Z">
        <w:r w:rsidRPr="00BA347A" w:rsidDel="00FE49F9">
          <w:rPr>
            <w:rFonts w:asciiTheme="majorHAnsi" w:hAnsiTheme="majorHAnsi" w:cstheme="majorHAnsi"/>
            <w:sz w:val="22"/>
            <w:szCs w:val="22"/>
          </w:rPr>
          <w:delText>-</w:delText>
        </w:r>
      </w:del>
      <w:ins w:id="3" w:author="Evan Economo" w:date="2023-01-05T13:07:00Z">
        <w:r w:rsidR="00FE49F9">
          <w:rPr>
            <w:rFonts w:asciiTheme="majorHAnsi" w:hAnsiTheme="majorHAnsi" w:cstheme="majorHAnsi"/>
            <w:sz w:val="22"/>
            <w:szCs w:val="22"/>
          </w:rPr>
          <w:t xml:space="preserve">temporal </w:t>
        </w:r>
      </w:ins>
      <w:r w:rsidRPr="00BA347A">
        <w:rPr>
          <w:rFonts w:asciiTheme="majorHAnsi" w:hAnsiTheme="majorHAnsi" w:cstheme="majorHAnsi"/>
          <w:sz w:val="22"/>
          <w:szCs w:val="22"/>
        </w:rPr>
        <w:t>resolution passive acoustic monitoring</w:t>
      </w:r>
      <w:r>
        <w:rPr>
          <w:rFonts w:asciiTheme="majorHAnsi" w:hAnsiTheme="majorHAnsi" w:cstheme="majorHAnsi"/>
          <w:sz w:val="22"/>
          <w:szCs w:val="22"/>
        </w:rPr>
        <w:t xml:space="preserve"> network across 24 sites on the subtropical island of Okinawa, Japan, we found that typhoons elicit divergent ecological responses among Okinawa’s pristine forests, as indicated by </w:t>
      </w:r>
      <w:r w:rsidRPr="00697C6E">
        <w:rPr>
          <w:rFonts w:asciiTheme="majorHAnsi" w:hAnsiTheme="majorHAnsi" w:cstheme="majorHAnsi"/>
          <w:sz w:val="22"/>
          <w:szCs w:val="22"/>
        </w:rPr>
        <w:t xml:space="preserve">increased spatial variability </w:t>
      </w:r>
      <w:r w:rsidR="00697C6E" w:rsidRPr="00697C6E">
        <w:rPr>
          <w:rFonts w:asciiTheme="majorHAnsi" w:hAnsiTheme="majorHAnsi" w:cstheme="majorHAnsi"/>
          <w:sz w:val="22"/>
          <w:szCs w:val="22"/>
        </w:rPr>
        <w:t xml:space="preserve">of biological sound production </w:t>
      </w:r>
      <w:r w:rsidR="00697C6E">
        <w:rPr>
          <w:rFonts w:asciiTheme="majorHAnsi" w:hAnsiTheme="majorHAnsi" w:cstheme="majorHAnsi"/>
          <w:sz w:val="22"/>
          <w:szCs w:val="22"/>
        </w:rPr>
        <w:t>(</w:t>
      </w:r>
      <w:proofErr w:type="spellStart"/>
      <w:r w:rsidR="00697C6E">
        <w:rPr>
          <w:rFonts w:asciiTheme="majorHAnsi" w:hAnsiTheme="majorHAnsi" w:cstheme="majorHAnsi"/>
          <w:sz w:val="22"/>
          <w:szCs w:val="22"/>
        </w:rPr>
        <w:t>biophony</w:t>
      </w:r>
      <w:proofErr w:type="spellEnd"/>
      <w:r w:rsidR="00697C6E">
        <w:rPr>
          <w:rFonts w:asciiTheme="majorHAnsi" w:hAnsiTheme="majorHAnsi" w:cstheme="majorHAnsi"/>
          <w:sz w:val="22"/>
          <w:szCs w:val="22"/>
        </w:rPr>
        <w:t xml:space="preserve">) </w:t>
      </w:r>
      <w:r w:rsidRPr="00697C6E">
        <w:rPr>
          <w:rFonts w:asciiTheme="majorHAnsi" w:hAnsiTheme="majorHAnsi" w:cstheme="majorHAnsi"/>
          <w:sz w:val="22"/>
          <w:szCs w:val="22"/>
        </w:rPr>
        <w:t>among forested sites. However, no such p</w:t>
      </w:r>
      <w:r>
        <w:rPr>
          <w:rFonts w:asciiTheme="majorHAnsi" w:hAnsiTheme="majorHAnsi" w:cstheme="majorHAnsi"/>
          <w:sz w:val="22"/>
          <w:szCs w:val="22"/>
        </w:rPr>
        <w:t xml:space="preserve">ost-typhoon shift in variability was observed among </w:t>
      </w:r>
      <w:r w:rsidRPr="00FC7147">
        <w:rPr>
          <w:rFonts w:asciiTheme="majorHAnsi" w:hAnsiTheme="majorHAnsi" w:cstheme="majorHAnsi"/>
          <w:sz w:val="22"/>
          <w:szCs w:val="22"/>
        </w:rPr>
        <w:t xml:space="preserve">developed urban or agricultural </w:t>
      </w:r>
      <w:r>
        <w:rPr>
          <w:rFonts w:asciiTheme="majorHAnsi" w:hAnsiTheme="majorHAnsi" w:cstheme="majorHAnsi"/>
          <w:sz w:val="22"/>
          <w:szCs w:val="22"/>
        </w:rPr>
        <w:t xml:space="preserve">sites. </w:t>
      </w:r>
      <w:commentRangeStart w:id="4"/>
      <w:r>
        <w:rPr>
          <w:rFonts w:asciiTheme="majorHAnsi" w:hAnsiTheme="majorHAnsi" w:cstheme="majorHAnsi"/>
          <w:sz w:val="22"/>
          <w:szCs w:val="22"/>
        </w:rPr>
        <w:t>This indicates that n</w:t>
      </w:r>
      <w:r w:rsidRPr="00FC7147">
        <w:rPr>
          <w:rFonts w:asciiTheme="majorHAnsi" w:hAnsiTheme="majorHAnsi" w:cstheme="majorHAnsi"/>
          <w:sz w:val="22"/>
          <w:szCs w:val="22"/>
        </w:rPr>
        <w:t xml:space="preserve">atural forests have a diversity of pathways through which communities </w:t>
      </w:r>
      <w:r w:rsidR="00DF4493">
        <w:rPr>
          <w:rFonts w:asciiTheme="majorHAnsi" w:hAnsiTheme="majorHAnsi" w:cstheme="majorHAnsi"/>
          <w:sz w:val="22"/>
          <w:szCs w:val="22"/>
        </w:rPr>
        <w:t xml:space="preserve">can </w:t>
      </w:r>
      <w:r w:rsidRPr="00FC7147">
        <w:rPr>
          <w:rFonts w:asciiTheme="majorHAnsi" w:hAnsiTheme="majorHAnsi" w:cstheme="majorHAnsi"/>
          <w:sz w:val="22"/>
          <w:szCs w:val="22"/>
        </w:rPr>
        <w:t>respond</w:t>
      </w:r>
      <w:r>
        <w:rPr>
          <w:rFonts w:asciiTheme="majorHAnsi" w:hAnsiTheme="majorHAnsi" w:cstheme="majorHAnsi"/>
          <w:sz w:val="22"/>
          <w:szCs w:val="22"/>
        </w:rPr>
        <w:t xml:space="preserve"> to typhoons</w:t>
      </w:r>
      <w:r w:rsidRPr="00FC7147">
        <w:rPr>
          <w:rFonts w:asciiTheme="majorHAnsi" w:hAnsiTheme="majorHAnsi" w:cstheme="majorHAnsi"/>
          <w:sz w:val="22"/>
          <w:szCs w:val="22"/>
        </w:rPr>
        <w:t xml:space="preserve">, </w:t>
      </w:r>
      <w:r>
        <w:rPr>
          <w:rFonts w:asciiTheme="majorHAnsi" w:hAnsiTheme="majorHAnsi" w:cstheme="majorHAnsi"/>
          <w:sz w:val="22"/>
          <w:szCs w:val="22"/>
        </w:rPr>
        <w:t>whereas</w:t>
      </w:r>
      <w:r w:rsidRPr="00FC7147">
        <w:rPr>
          <w:rFonts w:asciiTheme="majorHAnsi" w:hAnsiTheme="majorHAnsi" w:cstheme="majorHAnsi"/>
          <w:sz w:val="22"/>
          <w:szCs w:val="22"/>
        </w:rPr>
        <w:t xml:space="preserve"> land</w:t>
      </w:r>
      <w:r>
        <w:rPr>
          <w:rFonts w:asciiTheme="majorHAnsi" w:hAnsiTheme="majorHAnsi" w:cstheme="majorHAnsi"/>
          <w:sz w:val="22"/>
          <w:szCs w:val="22"/>
        </w:rPr>
        <w:t>-</w:t>
      </w:r>
      <w:r w:rsidRPr="00FC7147">
        <w:rPr>
          <w:rFonts w:asciiTheme="majorHAnsi" w:hAnsiTheme="majorHAnsi" w:cstheme="majorHAnsi"/>
          <w:sz w:val="22"/>
          <w:szCs w:val="22"/>
        </w:rPr>
        <w:t xml:space="preserve">use development produces communities </w:t>
      </w:r>
      <w:r w:rsidR="00DF4493">
        <w:rPr>
          <w:rFonts w:asciiTheme="majorHAnsi" w:hAnsiTheme="majorHAnsi" w:cstheme="majorHAnsi"/>
          <w:sz w:val="22"/>
          <w:szCs w:val="22"/>
        </w:rPr>
        <w:t>more constrained</w:t>
      </w:r>
      <w:r w:rsidRPr="00FC7147">
        <w:rPr>
          <w:rFonts w:asciiTheme="majorHAnsi" w:hAnsiTheme="majorHAnsi" w:cstheme="majorHAnsi"/>
          <w:sz w:val="22"/>
          <w:szCs w:val="22"/>
        </w:rPr>
        <w:t xml:space="preserve"> in </w:t>
      </w:r>
      <w:r w:rsidR="00DF4493">
        <w:rPr>
          <w:rFonts w:asciiTheme="majorHAnsi" w:hAnsiTheme="majorHAnsi" w:cstheme="majorHAnsi"/>
          <w:sz w:val="22"/>
          <w:szCs w:val="22"/>
        </w:rPr>
        <w:t xml:space="preserve">their </w:t>
      </w:r>
      <w:r w:rsidRPr="00FC7147">
        <w:rPr>
          <w:rFonts w:asciiTheme="majorHAnsi" w:hAnsiTheme="majorHAnsi" w:cstheme="majorHAnsi"/>
          <w:sz w:val="22"/>
          <w:szCs w:val="22"/>
        </w:rPr>
        <w:t>disturbance responses</w:t>
      </w:r>
      <w:commentRangeEnd w:id="4"/>
      <w:r w:rsidR="00FE49F9">
        <w:rPr>
          <w:rStyle w:val="CommentReference"/>
        </w:rPr>
        <w:commentReference w:id="4"/>
      </w:r>
      <w:r w:rsidRPr="00FC7147">
        <w:rPr>
          <w:rFonts w:asciiTheme="majorHAnsi" w:hAnsiTheme="majorHAnsi" w:cstheme="majorHAnsi"/>
          <w:sz w:val="22"/>
          <w:szCs w:val="22"/>
        </w:rPr>
        <w:t>.</w:t>
      </w:r>
      <w:r w:rsidR="000A200D">
        <w:rPr>
          <w:rFonts w:asciiTheme="majorHAnsi" w:hAnsiTheme="majorHAnsi" w:cstheme="majorHAnsi"/>
          <w:sz w:val="22"/>
          <w:szCs w:val="22"/>
        </w:rPr>
        <w:t xml:space="preserve"> </w:t>
      </w:r>
      <w:r w:rsidR="00FD4A92">
        <w:rPr>
          <w:rFonts w:asciiTheme="majorHAnsi" w:hAnsiTheme="majorHAnsi" w:cstheme="majorHAnsi"/>
          <w:sz w:val="22"/>
          <w:szCs w:val="22"/>
        </w:rPr>
        <w:t xml:space="preserve">Though site-level typhoon impacts on soundscapes and bird detections were not particularly strong, we nevertheless revealed spatial heterogeneity in typhoon responses, owing to the data resolution afforded to us by high resolution monitoring at scale (that is, across multiple sites simultaneously). </w:t>
      </w:r>
      <w:r w:rsidRPr="00FC7147">
        <w:rPr>
          <w:rFonts w:asciiTheme="majorHAnsi" w:hAnsiTheme="majorHAnsi" w:cstheme="majorHAnsi"/>
          <w:sz w:val="22"/>
          <w:szCs w:val="22"/>
        </w:rPr>
        <w:t xml:space="preserve">Our </w:t>
      </w:r>
      <w:r>
        <w:rPr>
          <w:rFonts w:asciiTheme="majorHAnsi" w:hAnsiTheme="majorHAnsi" w:cstheme="majorHAnsi"/>
          <w:sz w:val="22"/>
          <w:szCs w:val="22"/>
        </w:rPr>
        <w:t>findings</w:t>
      </w:r>
      <w:r w:rsidRPr="00FC7147">
        <w:rPr>
          <w:rFonts w:asciiTheme="majorHAnsi" w:hAnsiTheme="majorHAnsi" w:cstheme="majorHAnsi"/>
          <w:sz w:val="22"/>
          <w:szCs w:val="22"/>
        </w:rPr>
        <w:t xml:space="preserve"> </w:t>
      </w:r>
      <w:r w:rsidR="00FD4A92">
        <w:rPr>
          <w:rFonts w:asciiTheme="majorHAnsi" w:hAnsiTheme="majorHAnsi" w:cstheme="majorHAnsi"/>
          <w:sz w:val="22"/>
          <w:szCs w:val="22"/>
        </w:rPr>
        <w:t xml:space="preserve">thus </w:t>
      </w:r>
      <w:r w:rsidRPr="00FC7147">
        <w:rPr>
          <w:rFonts w:asciiTheme="majorHAnsi" w:hAnsiTheme="majorHAnsi" w:cstheme="majorHAnsi"/>
          <w:sz w:val="22"/>
          <w:szCs w:val="22"/>
        </w:rPr>
        <w:t xml:space="preserve">underscore the importance of natural forests in insuring ecosystems against disturbance and </w:t>
      </w:r>
      <w:r w:rsidR="00DF4493">
        <w:rPr>
          <w:rFonts w:asciiTheme="majorHAnsi" w:hAnsiTheme="majorHAnsi" w:cstheme="majorHAnsi"/>
          <w:sz w:val="22"/>
          <w:szCs w:val="22"/>
        </w:rPr>
        <w:t>demonstrate</w:t>
      </w:r>
      <w:r w:rsidR="00DF4493" w:rsidRPr="00FC7147">
        <w:rPr>
          <w:rFonts w:asciiTheme="majorHAnsi" w:hAnsiTheme="majorHAnsi" w:cstheme="majorHAnsi"/>
          <w:sz w:val="22"/>
          <w:szCs w:val="22"/>
        </w:rPr>
        <w:t xml:space="preserve"> </w:t>
      </w:r>
      <w:r w:rsidRPr="00FC7147">
        <w:rPr>
          <w:rFonts w:asciiTheme="majorHAnsi" w:hAnsiTheme="majorHAnsi" w:cstheme="majorHAnsi"/>
          <w:sz w:val="22"/>
          <w:szCs w:val="22"/>
        </w:rPr>
        <w:t xml:space="preserve">the </w:t>
      </w:r>
      <w:r w:rsidR="00DF4493">
        <w:rPr>
          <w:rFonts w:asciiTheme="majorHAnsi" w:hAnsiTheme="majorHAnsi" w:cstheme="majorHAnsi"/>
          <w:sz w:val="22"/>
          <w:szCs w:val="22"/>
        </w:rPr>
        <w:t xml:space="preserve">potential </w:t>
      </w:r>
      <w:r w:rsidR="00E13CDF">
        <w:rPr>
          <w:rFonts w:asciiTheme="majorHAnsi" w:hAnsiTheme="majorHAnsi" w:cstheme="majorHAnsi"/>
          <w:sz w:val="22"/>
          <w:szCs w:val="22"/>
        </w:rPr>
        <w:t>of landscape-scale acoustic sensor networks for documenting the understudied ecological impacts of unpredictable extreme weather events.</w:t>
      </w:r>
      <w:r w:rsidRPr="00FC7147">
        <w:rPr>
          <w:rFonts w:asciiTheme="majorHAnsi" w:hAnsiTheme="majorHAnsi" w:cstheme="majorHAnsi"/>
          <w:sz w:val="22"/>
          <w:szCs w:val="22"/>
        </w:rPr>
        <w:t xml:space="preserve"> </w:t>
      </w:r>
    </w:p>
    <w:p w14:paraId="621E19A2" w14:textId="3A63E872" w:rsidR="00F10BE4" w:rsidRPr="00CD70A7" w:rsidRDefault="00F10BE4" w:rsidP="00F10BE4">
      <w:pPr>
        <w:spacing w:line="360" w:lineRule="auto"/>
        <w:rPr>
          <w:rFonts w:asciiTheme="majorHAnsi" w:hAnsiTheme="majorHAnsi" w:cstheme="majorHAnsi"/>
          <w:color w:val="FF0000"/>
          <w:sz w:val="22"/>
          <w:szCs w:val="22"/>
        </w:rPr>
      </w:pPr>
    </w:p>
    <w:p w14:paraId="1FE210C3" w14:textId="77777777"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t>Introduction</w:t>
      </w:r>
    </w:p>
    <w:p w14:paraId="3FC2F2A2" w14:textId="26A7221D" w:rsidR="00CD70A7" w:rsidRDefault="00E332E2" w:rsidP="00DD5D8F">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Climate change is increasing </w:t>
      </w:r>
      <w:r w:rsidR="00CD70A7">
        <w:rPr>
          <w:rFonts w:asciiTheme="majorHAnsi" w:hAnsiTheme="majorHAnsi" w:cstheme="majorHAnsi"/>
          <w:sz w:val="22"/>
          <w:szCs w:val="22"/>
        </w:rPr>
        <w:t xml:space="preserve">both </w:t>
      </w:r>
      <w:r w:rsidRPr="00842289">
        <w:rPr>
          <w:rFonts w:asciiTheme="majorHAnsi" w:hAnsiTheme="majorHAnsi" w:cstheme="majorHAnsi"/>
          <w:sz w:val="22"/>
          <w:szCs w:val="22"/>
        </w:rPr>
        <w:t>the frequency and destructive</w:t>
      </w:r>
      <w:r w:rsidR="00CD70A7">
        <w:rPr>
          <w:rFonts w:asciiTheme="majorHAnsi" w:hAnsiTheme="majorHAnsi" w:cstheme="majorHAnsi"/>
          <w:sz w:val="22"/>
          <w:szCs w:val="22"/>
        </w:rPr>
        <w:t xml:space="preserve"> </w:t>
      </w:r>
      <w:r w:rsidRPr="00842289">
        <w:rPr>
          <w:rFonts w:asciiTheme="majorHAnsi" w:hAnsiTheme="majorHAnsi" w:cstheme="majorHAnsi"/>
          <w:sz w:val="22"/>
          <w:szCs w:val="22"/>
        </w:rPr>
        <w:t xml:space="preserve">potential of extreme weather events such as typhoons </w:t>
      </w:r>
      <w:r w:rsidR="00D46F30">
        <w:rPr>
          <w:rFonts w:asciiTheme="majorHAnsi" w:hAnsiTheme="majorHAnsi" w:cstheme="majorHAnsi"/>
          <w:noProof/>
          <w:sz w:val="22"/>
          <w:szCs w:val="22"/>
        </w:rPr>
        <w:t>(Bhatia et al., 2019; Emanuel, 2005; Kossin et al., 2020; Li &amp; Chakraborty, 2020)</w:t>
      </w:r>
      <w:r w:rsidRPr="00842289">
        <w:rPr>
          <w:rFonts w:asciiTheme="majorHAnsi" w:hAnsiTheme="majorHAnsi" w:cstheme="majorHAnsi"/>
          <w:sz w:val="22"/>
          <w:szCs w:val="22"/>
        </w:rPr>
        <w:t xml:space="preserve">. Typhoons are typified by exceptional winds and rainfall and cause structural damage to terrestrial habitats through wind-damage </w:t>
      </w:r>
      <w:r w:rsidR="00D46F30">
        <w:rPr>
          <w:rFonts w:asciiTheme="majorHAnsi" w:hAnsiTheme="majorHAnsi" w:cstheme="majorHAnsi"/>
          <w:noProof/>
          <w:sz w:val="22"/>
          <w:szCs w:val="22"/>
        </w:rPr>
        <w:t>(Everham &amp; Brokaw, 1996)</w:t>
      </w:r>
      <w:r w:rsidRPr="00842289">
        <w:rPr>
          <w:rFonts w:asciiTheme="majorHAnsi" w:hAnsiTheme="majorHAnsi" w:cstheme="majorHAnsi"/>
          <w:sz w:val="22"/>
          <w:szCs w:val="22"/>
        </w:rPr>
        <w:t xml:space="preserve">, flooding </w:t>
      </w:r>
      <w:r w:rsidR="00D46F30">
        <w:rPr>
          <w:rFonts w:asciiTheme="majorHAnsi" w:hAnsiTheme="majorHAnsi" w:cstheme="majorHAnsi"/>
          <w:noProof/>
          <w:sz w:val="22"/>
          <w:szCs w:val="22"/>
        </w:rPr>
        <w:t>(Gardner et al., 1991)</w:t>
      </w:r>
      <w:r w:rsidRPr="00842289">
        <w:rPr>
          <w:rFonts w:asciiTheme="majorHAnsi" w:hAnsiTheme="majorHAnsi" w:cstheme="majorHAnsi"/>
          <w:sz w:val="22"/>
          <w:szCs w:val="22"/>
        </w:rPr>
        <w:t xml:space="preserve">, and salinization by sea spray, particularly on islands </w:t>
      </w:r>
      <w:r w:rsidR="00D46F30">
        <w:rPr>
          <w:rFonts w:asciiTheme="majorHAnsi" w:hAnsiTheme="majorHAnsi" w:cstheme="majorHAnsi"/>
          <w:noProof/>
          <w:sz w:val="22"/>
          <w:szCs w:val="22"/>
        </w:rPr>
        <w:t>(Elliott &amp; Nino, 1960; Kerr, 2000)</w:t>
      </w:r>
      <w:r w:rsidRPr="00842289">
        <w:rPr>
          <w:rFonts w:asciiTheme="majorHAnsi" w:hAnsiTheme="majorHAnsi" w:cstheme="majorHAnsi"/>
          <w:sz w:val="22"/>
          <w:szCs w:val="22"/>
        </w:rPr>
        <w:t>.</w:t>
      </w:r>
      <w:r w:rsidR="00FD4E55" w:rsidRPr="00842289">
        <w:rPr>
          <w:rFonts w:asciiTheme="majorHAnsi" w:hAnsiTheme="majorHAnsi" w:cstheme="majorHAnsi"/>
          <w:sz w:val="22"/>
          <w:szCs w:val="22"/>
        </w:rPr>
        <w:t xml:space="preserve"> These destructive forces can impact the mortality, composition, and dynamics of trees </w:t>
      </w:r>
      <w:r w:rsidR="00D46F30">
        <w:rPr>
          <w:rFonts w:asciiTheme="majorHAnsi" w:hAnsiTheme="majorHAnsi" w:cstheme="majorHAnsi"/>
          <w:noProof/>
          <w:sz w:val="22"/>
          <w:szCs w:val="22"/>
        </w:rPr>
        <w:t>(Lin et al., 2020; Morimoto et al., 2021)</w:t>
      </w:r>
      <w:r w:rsidR="00FD4E55" w:rsidRPr="00842289">
        <w:rPr>
          <w:rFonts w:asciiTheme="majorHAnsi" w:hAnsiTheme="majorHAnsi" w:cstheme="majorHAnsi"/>
          <w:sz w:val="22"/>
          <w:szCs w:val="22"/>
        </w:rPr>
        <w:t xml:space="preserve">, birds </w:t>
      </w:r>
      <w:r w:rsidR="00D46F30">
        <w:rPr>
          <w:rFonts w:asciiTheme="majorHAnsi" w:hAnsiTheme="majorHAnsi" w:cstheme="majorHAnsi"/>
          <w:noProof/>
          <w:sz w:val="22"/>
          <w:szCs w:val="22"/>
        </w:rPr>
        <w:t>(Cely, 1991; Chevalier et al., 2019; Seki, 2005)</w:t>
      </w:r>
      <w:r w:rsidR="00FD4E55"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bacteria </w:t>
      </w:r>
      <w:r w:rsidR="00876B35">
        <w:rPr>
          <w:rFonts w:asciiTheme="majorHAnsi" w:hAnsiTheme="majorHAnsi" w:cstheme="majorHAnsi"/>
          <w:noProof/>
          <w:sz w:val="22"/>
          <w:szCs w:val="22"/>
        </w:rPr>
        <w:t>(Ares et al., 2020)</w:t>
      </w:r>
      <w:r w:rsidR="00876B35" w:rsidRPr="00842289">
        <w:rPr>
          <w:rFonts w:asciiTheme="majorHAnsi" w:hAnsiTheme="majorHAnsi" w:cstheme="majorHAnsi"/>
          <w:sz w:val="22"/>
          <w:szCs w:val="22"/>
        </w:rPr>
        <w:t xml:space="preserve">, </w:t>
      </w:r>
      <w:r w:rsidR="00FD4E55" w:rsidRPr="00842289">
        <w:rPr>
          <w:rFonts w:asciiTheme="majorHAnsi" w:hAnsiTheme="majorHAnsi" w:cstheme="majorHAnsi"/>
          <w:sz w:val="22"/>
          <w:szCs w:val="22"/>
        </w:rPr>
        <w:t xml:space="preserve">invertebrates </w:t>
      </w:r>
      <w:r w:rsidR="00D46F30">
        <w:rPr>
          <w:rFonts w:asciiTheme="majorHAnsi" w:hAnsiTheme="majorHAnsi" w:cstheme="majorHAnsi"/>
          <w:noProof/>
          <w:sz w:val="22"/>
          <w:szCs w:val="22"/>
        </w:rPr>
        <w:t>(Azuma et al., 1997; Willig &amp; Camilo, 1991)</w:t>
      </w:r>
      <w:r w:rsidR="00D44825" w:rsidRPr="00842289">
        <w:rPr>
          <w:rFonts w:asciiTheme="majorHAnsi" w:hAnsiTheme="majorHAnsi" w:cstheme="majorHAnsi"/>
          <w:sz w:val="22"/>
          <w:szCs w:val="22"/>
        </w:rPr>
        <w:t xml:space="preserve">, and other animals </w:t>
      </w:r>
      <w:r w:rsidR="00D46F30">
        <w:rPr>
          <w:rFonts w:asciiTheme="majorHAnsi" w:hAnsiTheme="majorHAnsi" w:cstheme="majorHAnsi"/>
          <w:noProof/>
          <w:sz w:val="22"/>
          <w:szCs w:val="22"/>
        </w:rPr>
        <w:t>(Donihue et al., 2018; Pavelka et al., 2007; Testard et al., 2021)</w:t>
      </w:r>
      <w:r w:rsidR="00D44825" w:rsidRPr="00842289">
        <w:rPr>
          <w:rFonts w:asciiTheme="majorHAnsi" w:hAnsiTheme="majorHAnsi" w:cstheme="majorHAnsi"/>
          <w:sz w:val="22"/>
          <w:szCs w:val="22"/>
        </w:rPr>
        <w:t>.</w:t>
      </w:r>
    </w:p>
    <w:p w14:paraId="1998BE65" w14:textId="0C27AA2D" w:rsidR="0060735C" w:rsidRPr="00842289" w:rsidRDefault="00CD70A7" w:rsidP="00840211">
      <w:pPr>
        <w:spacing w:line="360" w:lineRule="auto"/>
        <w:ind w:firstLine="720"/>
        <w:rPr>
          <w:rFonts w:asciiTheme="majorHAnsi" w:hAnsiTheme="majorHAnsi" w:cstheme="majorHAnsi"/>
          <w:sz w:val="22"/>
          <w:szCs w:val="22"/>
        </w:rPr>
      </w:pPr>
      <w:r>
        <w:rPr>
          <w:rFonts w:asciiTheme="majorHAnsi" w:hAnsiTheme="majorHAnsi" w:cstheme="majorHAnsi"/>
          <w:sz w:val="22"/>
          <w:szCs w:val="22"/>
        </w:rPr>
        <w:t>L</w:t>
      </w:r>
      <w:r w:rsidR="009D51F7" w:rsidRPr="00842289">
        <w:rPr>
          <w:rFonts w:asciiTheme="majorHAnsi" w:hAnsiTheme="majorHAnsi" w:cstheme="majorHAnsi"/>
          <w:sz w:val="22"/>
          <w:szCs w:val="22"/>
        </w:rPr>
        <w:t>and cover may affect exposure to</w:t>
      </w:r>
      <w:r w:rsidR="007174EC">
        <w:rPr>
          <w:rFonts w:ascii="Calibri Light" w:hAnsi="Calibri Light" w:cs="Calibri Light"/>
          <w:sz w:val="22"/>
          <w:szCs w:val="22"/>
        </w:rPr>
        <w:t>—</w:t>
      </w:r>
      <w:r w:rsidR="009D51F7" w:rsidRPr="00842289">
        <w:rPr>
          <w:rFonts w:asciiTheme="majorHAnsi" w:hAnsiTheme="majorHAnsi" w:cstheme="majorHAnsi"/>
          <w:sz w:val="22"/>
          <w:szCs w:val="22"/>
        </w:rPr>
        <w:t>and th</w:t>
      </w:r>
      <w:r w:rsidR="00663647" w:rsidRPr="00842289">
        <w:rPr>
          <w:rFonts w:asciiTheme="majorHAnsi" w:hAnsiTheme="majorHAnsi" w:cstheme="majorHAnsi"/>
          <w:sz w:val="22"/>
          <w:szCs w:val="22"/>
        </w:rPr>
        <w:t>us the</w:t>
      </w:r>
      <w:r w:rsidR="009D51F7" w:rsidRPr="00842289">
        <w:rPr>
          <w:rFonts w:asciiTheme="majorHAnsi" w:hAnsiTheme="majorHAnsi" w:cstheme="majorHAnsi"/>
          <w:sz w:val="22"/>
          <w:szCs w:val="22"/>
        </w:rPr>
        <w:t xml:space="preserve"> ecological consequences of</w:t>
      </w:r>
      <w:r w:rsidR="007174EC">
        <w:rPr>
          <w:rFonts w:ascii="Calibri Light" w:hAnsi="Calibri Light" w:cs="Calibri Light"/>
          <w:sz w:val="22"/>
          <w:szCs w:val="22"/>
        </w:rPr>
        <w:t>—</w:t>
      </w:r>
      <w:r w:rsidR="009D51F7" w:rsidRPr="00842289">
        <w:rPr>
          <w:rFonts w:asciiTheme="majorHAnsi" w:hAnsiTheme="majorHAnsi" w:cstheme="majorHAnsi"/>
          <w:sz w:val="22"/>
          <w:szCs w:val="22"/>
        </w:rPr>
        <w:t xml:space="preserve">extreme weather events </w:t>
      </w:r>
      <w:r w:rsidR="00D46F30">
        <w:rPr>
          <w:rFonts w:asciiTheme="majorHAnsi" w:hAnsiTheme="majorHAnsi" w:cstheme="majorHAnsi"/>
          <w:noProof/>
          <w:sz w:val="22"/>
          <w:szCs w:val="22"/>
        </w:rPr>
        <w:t>(Laurance, 1998)</w:t>
      </w:r>
      <w:r w:rsidR="00DD5D8F"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Several studies suggest that primary forest with a mix of vegetation </w:t>
      </w:r>
      <w:r w:rsidR="00876B35" w:rsidRPr="00842289">
        <w:rPr>
          <w:rFonts w:asciiTheme="majorHAnsi" w:hAnsiTheme="majorHAnsi" w:cstheme="majorHAnsi"/>
          <w:sz w:val="22"/>
          <w:szCs w:val="22"/>
        </w:rPr>
        <w:lastRenderedPageBreak/>
        <w:t xml:space="preserve">types and life forms </w:t>
      </w:r>
      <w:r w:rsidR="00876B35">
        <w:rPr>
          <w:rFonts w:asciiTheme="majorHAnsi" w:hAnsiTheme="majorHAnsi" w:cstheme="majorHAnsi"/>
          <w:sz w:val="22"/>
          <w:szCs w:val="22"/>
        </w:rPr>
        <w:t>is</w:t>
      </w:r>
      <w:r w:rsidR="00876B35" w:rsidRPr="00842289">
        <w:rPr>
          <w:rFonts w:asciiTheme="majorHAnsi" w:hAnsiTheme="majorHAnsi" w:cstheme="majorHAnsi"/>
          <w:sz w:val="22"/>
          <w:szCs w:val="22"/>
        </w:rPr>
        <w:t xml:space="preserve"> best </w:t>
      </w:r>
      <w:r w:rsidR="00876B35">
        <w:rPr>
          <w:rFonts w:asciiTheme="majorHAnsi" w:hAnsiTheme="majorHAnsi" w:cstheme="majorHAnsi"/>
          <w:sz w:val="22"/>
          <w:szCs w:val="22"/>
        </w:rPr>
        <w:t xml:space="preserve">placed to </w:t>
      </w:r>
      <w:r w:rsidR="00876B35" w:rsidRPr="00842289">
        <w:rPr>
          <w:rFonts w:asciiTheme="majorHAnsi" w:hAnsiTheme="majorHAnsi" w:cstheme="majorHAnsi"/>
          <w:sz w:val="22"/>
          <w:szCs w:val="22"/>
        </w:rPr>
        <w:t xml:space="preserve">resist and recover from typhoon disturbance </w:t>
      </w:r>
      <w:r w:rsidR="00D46F30">
        <w:rPr>
          <w:rFonts w:asciiTheme="majorHAnsi" w:hAnsiTheme="majorHAnsi" w:cstheme="majorHAnsi"/>
          <w:noProof/>
          <w:sz w:val="22"/>
          <w:szCs w:val="22"/>
        </w:rPr>
        <w:t>(Abbas et al., 2020; Zampieri et al., 2020)</w:t>
      </w:r>
      <w:r w:rsidR="00A15D93"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Human activity</w:t>
      </w:r>
      <w:r w:rsidR="00876B35">
        <w:rPr>
          <w:rFonts w:asciiTheme="majorHAnsi" w:hAnsiTheme="majorHAnsi" w:cstheme="majorHAnsi"/>
          <w:sz w:val="22"/>
          <w:szCs w:val="22"/>
        </w:rPr>
        <w:t xml:space="preserve"> and associated </w:t>
      </w:r>
      <w:r w:rsidR="00876B35" w:rsidRPr="00842289">
        <w:rPr>
          <w:rFonts w:asciiTheme="majorHAnsi" w:hAnsiTheme="majorHAnsi" w:cstheme="majorHAnsi"/>
          <w:sz w:val="22"/>
          <w:szCs w:val="22"/>
        </w:rPr>
        <w:t>land use change</w:t>
      </w:r>
      <w:r w:rsidR="00876B35">
        <w:rPr>
          <w:rFonts w:asciiTheme="majorHAnsi" w:hAnsiTheme="majorHAnsi" w:cstheme="majorHAnsi"/>
          <w:sz w:val="22"/>
          <w:szCs w:val="22"/>
        </w:rPr>
        <w:t xml:space="preserve"> has, </w:t>
      </w:r>
      <w:r w:rsidR="00876B35" w:rsidRPr="00842289">
        <w:rPr>
          <w:rFonts w:asciiTheme="majorHAnsi" w:hAnsiTheme="majorHAnsi" w:cstheme="majorHAnsi"/>
          <w:sz w:val="22"/>
          <w:szCs w:val="22"/>
        </w:rPr>
        <w:t>therefore</w:t>
      </w:r>
      <w:r w:rsidR="00876B35">
        <w:rPr>
          <w:rFonts w:asciiTheme="majorHAnsi" w:hAnsiTheme="majorHAnsi" w:cstheme="majorHAnsi"/>
          <w:sz w:val="22"/>
          <w:szCs w:val="22"/>
        </w:rPr>
        <w:t>,</w:t>
      </w:r>
      <w:r w:rsidR="00876B35" w:rsidRPr="00842289">
        <w:rPr>
          <w:rFonts w:asciiTheme="majorHAnsi" w:hAnsiTheme="majorHAnsi" w:cstheme="majorHAnsi"/>
          <w:sz w:val="22"/>
          <w:szCs w:val="22"/>
        </w:rPr>
        <w:t xml:space="preserve"> considerable potential to modify the severity and reach of typhoons</w:t>
      </w:r>
      <w:r w:rsidR="00BC6AB8" w:rsidRPr="00842289">
        <w:rPr>
          <w:rFonts w:asciiTheme="majorHAnsi" w:hAnsiTheme="majorHAnsi" w:cstheme="majorHAnsi"/>
          <w:sz w:val="22"/>
          <w:szCs w:val="22"/>
        </w:rPr>
        <w:t xml:space="preserve"> </w:t>
      </w:r>
      <w:r w:rsidR="00D46F30">
        <w:rPr>
          <w:rFonts w:asciiTheme="majorHAnsi" w:hAnsiTheme="majorHAnsi" w:cstheme="majorHAnsi"/>
          <w:noProof/>
          <w:sz w:val="22"/>
          <w:szCs w:val="22"/>
        </w:rPr>
        <w:t>(Raymond et al., 2020)</w:t>
      </w:r>
      <w:r w:rsidR="00634671" w:rsidRPr="00842289">
        <w:rPr>
          <w:rFonts w:asciiTheme="majorHAnsi" w:hAnsiTheme="majorHAnsi" w:cstheme="majorHAnsi"/>
          <w:sz w:val="22"/>
          <w:szCs w:val="22"/>
        </w:rPr>
        <w:t>.</w:t>
      </w:r>
      <w:r w:rsidR="00DD5D8F" w:rsidRPr="00842289">
        <w:rPr>
          <w:rFonts w:asciiTheme="majorHAnsi" w:hAnsiTheme="majorHAnsi" w:cstheme="majorHAnsi"/>
          <w:sz w:val="22"/>
          <w:szCs w:val="22"/>
        </w:rPr>
        <w:t xml:space="preserve"> </w:t>
      </w:r>
      <w:r w:rsidR="00876B35">
        <w:rPr>
          <w:rFonts w:asciiTheme="majorHAnsi" w:hAnsiTheme="majorHAnsi" w:cstheme="majorHAnsi"/>
          <w:sz w:val="22"/>
          <w:szCs w:val="22"/>
        </w:rPr>
        <w:t>For example, land abandonment might be expected to dampen the effects of typhoons over time as intensively managed agricultural areas undergo natural succession to a more biologically and structurally diverse system, whe</w:t>
      </w:r>
      <w:r w:rsidR="00DF4493">
        <w:rPr>
          <w:rFonts w:asciiTheme="majorHAnsi" w:hAnsiTheme="majorHAnsi" w:cstheme="majorHAnsi"/>
          <w:sz w:val="22"/>
          <w:szCs w:val="22"/>
        </w:rPr>
        <w:t>reas</w:t>
      </w:r>
      <w:r w:rsidR="00876B35">
        <w:rPr>
          <w:rFonts w:asciiTheme="majorHAnsi" w:hAnsiTheme="majorHAnsi" w:cstheme="majorHAnsi"/>
          <w:sz w:val="22"/>
          <w:szCs w:val="22"/>
        </w:rPr>
        <w:t xml:space="preserve"> deforestation through urbanisation or agricultural intensification should increase typhoon exposure (via loss of canopy structure) as well as subjecting ecological communities to the stressors and pollutants associated with these anthropogenic land uses</w:t>
      </w:r>
      <w:r w:rsidR="00DB31D9">
        <w:rPr>
          <w:rFonts w:asciiTheme="majorHAnsi" w:hAnsiTheme="majorHAnsi" w:cstheme="majorHAnsi"/>
          <w:sz w:val="22"/>
          <w:szCs w:val="22"/>
        </w:rPr>
        <w:t xml:space="preserve"> </w:t>
      </w:r>
      <w:r w:rsidR="00315175">
        <w:rPr>
          <w:rFonts w:asciiTheme="majorHAnsi" w:hAnsiTheme="majorHAnsi" w:cstheme="majorHAnsi"/>
          <w:noProof/>
          <w:sz w:val="22"/>
          <w:szCs w:val="22"/>
        </w:rPr>
        <w:t>(Daskalova et al., 2020; Senzaki et al., 2020; Sirami et al., 2008; Uchida &amp; Ushimaru, 2014)</w:t>
      </w:r>
      <w:r w:rsidR="00840211">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Yet, despite the potential for land cover to moderate the impact of extreme events, </w:t>
      </w:r>
      <w:r w:rsidR="00876B35">
        <w:rPr>
          <w:rFonts w:asciiTheme="majorHAnsi" w:hAnsiTheme="majorHAnsi" w:cstheme="majorHAnsi"/>
          <w:sz w:val="22"/>
          <w:szCs w:val="22"/>
        </w:rPr>
        <w:t>the</w:t>
      </w:r>
      <w:r w:rsidR="00876B35" w:rsidRPr="00842289">
        <w:rPr>
          <w:rFonts w:asciiTheme="majorHAnsi" w:hAnsiTheme="majorHAnsi" w:cstheme="majorHAnsi"/>
          <w:sz w:val="22"/>
          <w:szCs w:val="22"/>
        </w:rPr>
        <w:t xml:space="preserve"> </w:t>
      </w:r>
      <w:r w:rsidR="00876B35">
        <w:rPr>
          <w:rFonts w:asciiTheme="majorHAnsi" w:hAnsiTheme="majorHAnsi" w:cstheme="majorHAnsi"/>
          <w:sz w:val="22"/>
          <w:szCs w:val="22"/>
        </w:rPr>
        <w:t xml:space="preserve">practical </w:t>
      </w:r>
      <w:r w:rsidR="00876B35" w:rsidRPr="00842289">
        <w:rPr>
          <w:rFonts w:asciiTheme="majorHAnsi" w:hAnsiTheme="majorHAnsi" w:cstheme="majorHAnsi"/>
          <w:sz w:val="22"/>
          <w:szCs w:val="22"/>
        </w:rPr>
        <w:t>difficulties</w:t>
      </w:r>
      <w:r w:rsidR="00876B35">
        <w:rPr>
          <w:rFonts w:asciiTheme="majorHAnsi" w:hAnsiTheme="majorHAnsi" w:cstheme="majorHAnsi"/>
          <w:sz w:val="22"/>
          <w:szCs w:val="22"/>
        </w:rPr>
        <w:t xml:space="preserve"> associated with ecological </w:t>
      </w:r>
      <w:r w:rsidR="00876B35" w:rsidRPr="00842289">
        <w:rPr>
          <w:rFonts w:asciiTheme="majorHAnsi" w:hAnsiTheme="majorHAnsi" w:cstheme="majorHAnsi"/>
          <w:sz w:val="22"/>
          <w:szCs w:val="22"/>
        </w:rPr>
        <w:t>monitoring at scale</w:t>
      </w:r>
      <w:r w:rsidR="00876B35">
        <w:rPr>
          <w:rFonts w:asciiTheme="majorHAnsi" w:hAnsiTheme="majorHAnsi" w:cstheme="majorHAnsi"/>
          <w:sz w:val="22"/>
          <w:szCs w:val="22"/>
        </w:rPr>
        <w:t xml:space="preserve"> have, to date, limited understanding of the extent of any differential impacts of typhoons across habitat types and of the consequences of such differences for landscape-scale biodiversity or spatial processes such as metacommunity dynamics</w:t>
      </w:r>
      <w:r w:rsidR="00091714">
        <w:rPr>
          <w:rFonts w:asciiTheme="majorHAnsi" w:hAnsiTheme="majorHAnsi" w:cstheme="majorHAnsi"/>
          <w:sz w:val="22"/>
          <w:szCs w:val="22"/>
        </w:rPr>
        <w:t xml:space="preserve"> </w:t>
      </w:r>
      <w:r w:rsidR="00091714">
        <w:rPr>
          <w:rFonts w:asciiTheme="majorHAnsi" w:hAnsiTheme="majorHAnsi" w:cstheme="majorHAnsi"/>
          <w:noProof/>
          <w:sz w:val="22"/>
          <w:szCs w:val="22"/>
        </w:rPr>
        <w:t>(Loreau et al., 2003; Wang et al., 2021)</w:t>
      </w:r>
      <w:r w:rsidR="006E5626">
        <w:rPr>
          <w:rFonts w:asciiTheme="majorHAnsi" w:hAnsiTheme="majorHAnsi" w:cstheme="majorHAnsi"/>
          <w:sz w:val="22"/>
          <w:szCs w:val="22"/>
        </w:rPr>
        <w:t xml:space="preserve">. </w:t>
      </w:r>
    </w:p>
    <w:p w14:paraId="20B32317" w14:textId="40031534" w:rsidR="00B511B0" w:rsidRPr="000B734B" w:rsidRDefault="00FA3127" w:rsidP="000B734B">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Ecological stability is a central framework for considering disturbance impacts across spatial, temporal, and organisational scales, from populations to ecosystems </w:t>
      </w:r>
      <w:r w:rsidR="00D46F30" w:rsidRPr="00D46F30">
        <w:rPr>
          <w:rFonts w:ascii="Calibri Light" w:hAnsiTheme="majorHAnsi" w:cs="Calibri Light"/>
          <w:sz w:val="22"/>
        </w:rPr>
        <w:t xml:space="preserve">(Hillebrand et al., 2018; </w:t>
      </w:r>
      <w:proofErr w:type="spellStart"/>
      <w:r w:rsidR="00D46F30" w:rsidRPr="00D46F30">
        <w:rPr>
          <w:rFonts w:ascii="Calibri Light" w:hAnsiTheme="majorHAnsi" w:cs="Calibri Light"/>
          <w:sz w:val="22"/>
        </w:rPr>
        <w:t>Kéfi</w:t>
      </w:r>
      <w:proofErr w:type="spellEnd"/>
      <w:r w:rsidR="00D46F30" w:rsidRPr="00D46F30">
        <w:rPr>
          <w:rFonts w:ascii="Calibri Light" w:hAnsiTheme="majorHAnsi" w:cs="Calibri Light"/>
          <w:sz w:val="22"/>
        </w:rPr>
        <w:t xml:space="preserve"> et al., 2019)</w:t>
      </w:r>
      <w:r w:rsidRPr="00842289">
        <w:rPr>
          <w:rFonts w:asciiTheme="majorHAnsi" w:hAnsiTheme="majorHAnsi" w:cstheme="majorHAnsi"/>
          <w:sz w:val="22"/>
          <w:szCs w:val="22"/>
        </w:rPr>
        <w:t xml:space="preserve">. </w:t>
      </w:r>
      <w:r w:rsidR="00AF408E" w:rsidRPr="00842289">
        <w:rPr>
          <w:rFonts w:asciiTheme="majorHAnsi" w:hAnsiTheme="majorHAnsi" w:cstheme="majorHAnsi"/>
          <w:sz w:val="22"/>
          <w:szCs w:val="22"/>
        </w:rPr>
        <w:t xml:space="preserve">Stability is a multidimensional concept </w:t>
      </w:r>
      <w:r w:rsidR="00D46F30">
        <w:rPr>
          <w:rFonts w:asciiTheme="majorHAnsi" w:hAnsiTheme="majorHAnsi" w:cstheme="majorHAnsi"/>
          <w:noProof/>
          <w:sz w:val="22"/>
          <w:szCs w:val="22"/>
        </w:rPr>
        <w:t>(Donohue et al., 2013; Hillebrand et al., 2018; Pimm, 1984)</w:t>
      </w:r>
      <w:r w:rsidR="00AF408E" w:rsidRPr="00842289">
        <w:rPr>
          <w:rFonts w:asciiTheme="majorHAnsi" w:hAnsiTheme="majorHAnsi" w:cstheme="majorHAnsi"/>
          <w:sz w:val="22"/>
          <w:szCs w:val="22"/>
        </w:rPr>
        <w:t xml:space="preserve">, including components such as resistance to and recovery from disturbance </w:t>
      </w:r>
      <w:r w:rsidR="00D46F30">
        <w:rPr>
          <w:rFonts w:asciiTheme="majorHAnsi" w:hAnsiTheme="majorHAnsi" w:cstheme="majorHAnsi"/>
          <w:noProof/>
          <w:sz w:val="22"/>
          <w:szCs w:val="22"/>
        </w:rPr>
        <w:t>(Baert et al., 2016; Yang et al., 2019)</w:t>
      </w:r>
      <w:r w:rsidR="00AF408E" w:rsidRPr="00842289">
        <w:rPr>
          <w:rFonts w:asciiTheme="majorHAnsi" w:hAnsiTheme="majorHAnsi" w:cstheme="majorHAnsi"/>
          <w:sz w:val="22"/>
          <w:szCs w:val="22"/>
        </w:rPr>
        <w:t xml:space="preserve">, and the variability of ecological variables </w:t>
      </w:r>
      <w:r w:rsidR="00DF4493">
        <w:rPr>
          <w:rFonts w:asciiTheme="majorHAnsi" w:hAnsiTheme="majorHAnsi" w:cstheme="majorHAnsi"/>
          <w:sz w:val="22"/>
          <w:szCs w:val="22"/>
        </w:rPr>
        <w:t xml:space="preserve">both </w:t>
      </w:r>
      <w:r w:rsidR="00AF408E" w:rsidRPr="00842289">
        <w:rPr>
          <w:rFonts w:asciiTheme="majorHAnsi" w:hAnsiTheme="majorHAnsi" w:cstheme="majorHAnsi"/>
          <w:sz w:val="22"/>
          <w:szCs w:val="22"/>
        </w:rPr>
        <w:t xml:space="preserve">in time and space </w:t>
      </w:r>
      <w:r w:rsidR="00D46F30">
        <w:rPr>
          <w:rFonts w:asciiTheme="majorHAnsi" w:hAnsiTheme="majorHAnsi" w:cstheme="majorHAnsi"/>
          <w:noProof/>
          <w:sz w:val="22"/>
          <w:szCs w:val="22"/>
        </w:rPr>
        <w:t>(Tilman et al., 2006; Wang et al., 2017)</w:t>
      </w:r>
      <w:r w:rsidR="00AF408E" w:rsidRPr="00842289">
        <w:rPr>
          <w:rFonts w:asciiTheme="majorHAnsi" w:hAnsiTheme="majorHAnsi" w:cstheme="majorHAnsi"/>
          <w:sz w:val="22"/>
          <w:szCs w:val="22"/>
        </w:rPr>
        <w:t>.</w:t>
      </w:r>
      <w:r w:rsidR="00842289" w:rsidRPr="00842289">
        <w:rPr>
          <w:rFonts w:asciiTheme="majorHAnsi" w:hAnsiTheme="majorHAnsi" w:cstheme="majorHAnsi"/>
          <w:sz w:val="22"/>
          <w:szCs w:val="22"/>
        </w:rPr>
        <w:t xml:space="preserve"> Both disturbance events and ecological responses to such events vary across spatiotemporal scales </w:t>
      </w:r>
      <w:r w:rsidR="00D46F30">
        <w:rPr>
          <w:rFonts w:asciiTheme="majorHAnsi" w:hAnsiTheme="majorHAnsi" w:cstheme="majorHAnsi"/>
          <w:noProof/>
          <w:sz w:val="22"/>
          <w:szCs w:val="22"/>
        </w:rPr>
        <w:t>(Clark et al., 2021; Ross et al., 2021</w:t>
      </w:r>
      <w:r w:rsidR="00471AF7">
        <w:rPr>
          <w:rFonts w:asciiTheme="majorHAnsi" w:hAnsiTheme="majorHAnsi" w:cstheme="majorHAnsi"/>
          <w:noProof/>
          <w:sz w:val="22"/>
          <w:szCs w:val="22"/>
        </w:rPr>
        <w:t>b</w:t>
      </w:r>
      <w:r w:rsidR="00D46F30">
        <w:rPr>
          <w:rFonts w:asciiTheme="majorHAnsi" w:hAnsiTheme="majorHAnsi" w:cstheme="majorHAnsi"/>
          <w:noProof/>
          <w:sz w:val="22"/>
          <w:szCs w:val="22"/>
        </w:rPr>
        <w:t>; Zelnik et al., 2018)</w:t>
      </w:r>
      <w:r w:rsidR="00876B35">
        <w:rPr>
          <w:rFonts w:asciiTheme="majorHAnsi" w:hAnsiTheme="majorHAnsi" w:cstheme="majorHAnsi"/>
          <w:sz w:val="22"/>
          <w:szCs w:val="22"/>
        </w:rPr>
        <w:t>. This</w:t>
      </w:r>
      <w:r w:rsidR="00842289" w:rsidRPr="00842289">
        <w:rPr>
          <w:rFonts w:asciiTheme="majorHAnsi" w:hAnsiTheme="majorHAnsi" w:cstheme="majorHAnsi"/>
          <w:sz w:val="22"/>
          <w:szCs w:val="22"/>
        </w:rPr>
        <w:t xml:space="preserve"> necessitat</w:t>
      </w:r>
      <w:r w:rsidR="00876B35">
        <w:rPr>
          <w:rFonts w:asciiTheme="majorHAnsi" w:hAnsiTheme="majorHAnsi" w:cstheme="majorHAnsi"/>
          <w:sz w:val="22"/>
          <w:szCs w:val="22"/>
        </w:rPr>
        <w:t>es</w:t>
      </w:r>
      <w:r w:rsidR="00842289" w:rsidRPr="00842289">
        <w:rPr>
          <w:rFonts w:asciiTheme="majorHAnsi" w:hAnsiTheme="majorHAnsi" w:cstheme="majorHAnsi"/>
          <w:sz w:val="22"/>
          <w:szCs w:val="22"/>
        </w:rPr>
        <w:t xml:space="preserve"> high-resolution and long-term monitoring of ecosystems to holistically capture the ecological impacts of infrequent extreme events such as typhoons. </w:t>
      </w:r>
      <w:r w:rsidR="00B511B0">
        <w:rPr>
          <w:rFonts w:asciiTheme="majorHAnsi" w:hAnsiTheme="majorHAnsi" w:cstheme="majorHAnsi"/>
          <w:sz w:val="22"/>
          <w:szCs w:val="22"/>
        </w:rPr>
        <w:t xml:space="preserve">However, monitoring biodiversity </w:t>
      </w:r>
      <w:r w:rsidR="006374B1">
        <w:rPr>
          <w:rFonts w:asciiTheme="majorHAnsi" w:hAnsiTheme="majorHAnsi" w:cstheme="majorHAnsi"/>
          <w:sz w:val="22"/>
          <w:szCs w:val="22"/>
        </w:rPr>
        <w:t>over</w:t>
      </w:r>
      <w:r w:rsidR="00B511B0">
        <w:rPr>
          <w:rFonts w:asciiTheme="majorHAnsi" w:hAnsiTheme="majorHAnsi" w:cstheme="majorHAnsi"/>
          <w:sz w:val="22"/>
          <w:szCs w:val="22"/>
        </w:rPr>
        <w:t xml:space="preserve"> large spatial and temporal scales poses considerable logistical and financial challenges. </w:t>
      </w:r>
      <w:r w:rsidR="00CF7545">
        <w:rPr>
          <w:rFonts w:asciiTheme="majorHAnsi" w:hAnsiTheme="majorHAnsi" w:cstheme="majorHAnsi"/>
          <w:sz w:val="22"/>
          <w:szCs w:val="22"/>
        </w:rPr>
        <w:t xml:space="preserve">Accordingly, most empirical studies of ecological stability are experimental </w:t>
      </w:r>
      <w:r w:rsidR="00D46F30" w:rsidRPr="00D46F30">
        <w:rPr>
          <w:rFonts w:ascii="Calibri Light" w:hAnsiTheme="majorHAnsi" w:cs="Calibri Light"/>
          <w:sz w:val="22"/>
        </w:rPr>
        <w:t>(</w:t>
      </w:r>
      <w:proofErr w:type="spellStart"/>
      <w:r w:rsidR="00D46F30" w:rsidRPr="00D46F30">
        <w:rPr>
          <w:rFonts w:ascii="Calibri Light" w:hAnsiTheme="majorHAnsi" w:cs="Calibri Light"/>
          <w:sz w:val="22"/>
        </w:rPr>
        <w:t>Kéfi</w:t>
      </w:r>
      <w:proofErr w:type="spellEnd"/>
      <w:r w:rsidR="00D46F30" w:rsidRPr="00D46F30">
        <w:rPr>
          <w:rFonts w:ascii="Calibri Light" w:hAnsiTheme="majorHAnsi" w:cs="Calibri Light"/>
          <w:sz w:val="22"/>
        </w:rPr>
        <w:t xml:space="preserve"> et al., 2019)</w:t>
      </w:r>
      <w:r w:rsidR="00CF7545">
        <w:rPr>
          <w:rFonts w:asciiTheme="majorHAnsi" w:hAnsiTheme="majorHAnsi" w:cstheme="majorHAnsi"/>
          <w:sz w:val="22"/>
          <w:szCs w:val="22"/>
        </w:rPr>
        <w:t xml:space="preserve">, while observational studies of disturbance typically employ space-for-time substitutions </w:t>
      </w:r>
      <w:r w:rsidR="00D46F30">
        <w:rPr>
          <w:rFonts w:asciiTheme="majorHAnsi" w:hAnsiTheme="majorHAnsi" w:cstheme="majorHAnsi"/>
          <w:noProof/>
          <w:sz w:val="22"/>
          <w:szCs w:val="22"/>
        </w:rPr>
        <w:t>(Butsic et al., 2017)</w:t>
      </w:r>
      <w:r w:rsidR="00DF4493">
        <w:rPr>
          <w:rFonts w:asciiTheme="majorHAnsi" w:hAnsiTheme="majorHAnsi" w:cstheme="majorHAnsi"/>
          <w:noProof/>
          <w:sz w:val="22"/>
          <w:szCs w:val="22"/>
        </w:rPr>
        <w:t>,</w:t>
      </w:r>
      <w:r w:rsidR="00CF7545">
        <w:rPr>
          <w:rFonts w:asciiTheme="majorHAnsi" w:hAnsiTheme="majorHAnsi" w:cstheme="majorHAnsi"/>
          <w:sz w:val="22"/>
          <w:szCs w:val="22"/>
        </w:rPr>
        <w:t xml:space="preserve"> or consider only single-time snapshots before and after disturbance (</w:t>
      </w:r>
      <w:r w:rsidR="00CF7545" w:rsidRPr="00CF7545">
        <w:rPr>
          <w:rFonts w:asciiTheme="majorHAnsi" w:hAnsiTheme="majorHAnsi" w:cstheme="majorHAnsi"/>
          <w:i/>
          <w:iCs/>
          <w:sz w:val="22"/>
          <w:szCs w:val="22"/>
        </w:rPr>
        <w:t>e.g.</w:t>
      </w:r>
      <w:r w:rsidR="00CF7545">
        <w:rPr>
          <w:rFonts w:asciiTheme="majorHAnsi" w:hAnsiTheme="majorHAnsi" w:cstheme="majorHAnsi"/>
          <w:sz w:val="22"/>
          <w:szCs w:val="22"/>
        </w:rPr>
        <w:t xml:space="preserve">, </w:t>
      </w:r>
      <w:r w:rsidR="00D46F30">
        <w:rPr>
          <w:rFonts w:asciiTheme="majorHAnsi" w:hAnsiTheme="majorHAnsi" w:cstheme="majorHAnsi"/>
          <w:noProof/>
          <w:sz w:val="22"/>
          <w:szCs w:val="22"/>
        </w:rPr>
        <w:t>Burivalova et al., 2014)</w:t>
      </w:r>
      <w:r w:rsidR="00CF7545">
        <w:rPr>
          <w:rFonts w:asciiTheme="majorHAnsi" w:hAnsiTheme="majorHAnsi" w:cstheme="majorHAnsi"/>
          <w:sz w:val="22"/>
          <w:szCs w:val="22"/>
        </w:rPr>
        <w:t>.</w:t>
      </w:r>
      <w:r w:rsidR="00A6602A">
        <w:rPr>
          <w:rFonts w:asciiTheme="majorHAnsi" w:hAnsiTheme="majorHAnsi" w:cstheme="majorHAnsi"/>
          <w:sz w:val="22"/>
          <w:szCs w:val="22"/>
        </w:rPr>
        <w:t xml:space="preserve"> In such cases, it is extremely challenging to isolate the relevant pathways through which disturbance events impact ecosystems </w:t>
      </w:r>
      <w:r w:rsidR="007174EC">
        <w:rPr>
          <w:rFonts w:asciiTheme="majorHAnsi" w:hAnsiTheme="majorHAnsi" w:cstheme="majorHAnsi"/>
          <w:sz w:val="22"/>
          <w:szCs w:val="22"/>
        </w:rPr>
        <w:t>in a holistic multidimensional way.</w:t>
      </w:r>
      <w:r w:rsidR="00A6602A">
        <w:rPr>
          <w:rFonts w:asciiTheme="majorHAnsi" w:hAnsiTheme="majorHAnsi" w:cstheme="majorHAnsi"/>
          <w:sz w:val="22"/>
          <w:szCs w:val="22"/>
        </w:rPr>
        <w:t xml:space="preserve"> </w:t>
      </w:r>
    </w:p>
    <w:p w14:paraId="191DEAD9" w14:textId="1F8446A3" w:rsidR="00E5031B" w:rsidRPr="00DA616D" w:rsidRDefault="00B511B0" w:rsidP="00DA616D">
      <w:pPr>
        <w:spacing w:line="360" w:lineRule="auto"/>
        <w:ind w:firstLine="720"/>
        <w:rPr>
          <w:rFonts w:asciiTheme="majorHAnsi" w:hAnsiTheme="majorHAnsi" w:cstheme="majorHAnsi"/>
          <w:sz w:val="22"/>
          <w:szCs w:val="22"/>
        </w:rPr>
      </w:pPr>
      <w:r w:rsidRPr="00B511B0">
        <w:rPr>
          <w:rFonts w:asciiTheme="majorHAnsi" w:hAnsiTheme="majorHAnsi" w:cstheme="majorHAnsi"/>
          <w:sz w:val="22"/>
          <w:szCs w:val="22"/>
        </w:rPr>
        <w:t xml:space="preserve">Recent </w:t>
      </w:r>
      <w:r>
        <w:rPr>
          <w:rFonts w:asciiTheme="majorHAnsi" w:hAnsiTheme="majorHAnsi" w:cstheme="majorHAnsi"/>
          <w:sz w:val="22"/>
          <w:szCs w:val="22"/>
        </w:rPr>
        <w:t xml:space="preserve">advances in automation hold promise for understanding disturbance responses through large-scale continuous monitoring of biodiversity </w:t>
      </w:r>
      <w:r w:rsidR="00D46F30">
        <w:rPr>
          <w:rFonts w:asciiTheme="majorHAnsi" w:hAnsiTheme="majorHAnsi" w:cstheme="majorHAnsi"/>
          <w:noProof/>
          <w:sz w:val="22"/>
          <w:szCs w:val="22"/>
        </w:rPr>
        <w:t>(Keitt &amp; Abelson, 2021)</w:t>
      </w:r>
      <w:r>
        <w:rPr>
          <w:rFonts w:asciiTheme="majorHAnsi" w:hAnsiTheme="majorHAnsi" w:cstheme="majorHAnsi"/>
          <w:sz w:val="22"/>
          <w:szCs w:val="22"/>
        </w:rPr>
        <w:t xml:space="preserve">. </w:t>
      </w:r>
      <w:r w:rsidR="00907B4B">
        <w:rPr>
          <w:rFonts w:asciiTheme="majorHAnsi" w:hAnsiTheme="majorHAnsi" w:cstheme="majorHAnsi"/>
          <w:sz w:val="22"/>
          <w:szCs w:val="22"/>
        </w:rPr>
        <w:t xml:space="preserve">Following developments in data acquisition, storage, and processing, passive acoustic monitoring of wildlife and soundscapes is growing in popularity </w:t>
      </w:r>
      <w:r w:rsidR="00D46F30">
        <w:rPr>
          <w:rFonts w:asciiTheme="majorHAnsi" w:hAnsiTheme="majorHAnsi" w:cstheme="majorHAnsi"/>
          <w:noProof/>
          <w:sz w:val="22"/>
          <w:szCs w:val="22"/>
        </w:rPr>
        <w:t>(Burivalova et al., 2019; Gibb et al., 2019)</w:t>
      </w:r>
      <w:r w:rsidR="00907B4B">
        <w:rPr>
          <w:rFonts w:asciiTheme="majorHAnsi" w:hAnsiTheme="majorHAnsi" w:cstheme="majorHAnsi"/>
          <w:sz w:val="22"/>
          <w:szCs w:val="22"/>
        </w:rPr>
        <w:t xml:space="preserve">. As sensor networks are established to collect acoustic data autonomously </w:t>
      </w:r>
      <w:r w:rsidR="00D46F30">
        <w:rPr>
          <w:rFonts w:asciiTheme="majorHAnsi" w:hAnsiTheme="majorHAnsi" w:cstheme="majorHAnsi"/>
          <w:noProof/>
          <w:sz w:val="22"/>
          <w:szCs w:val="22"/>
        </w:rPr>
        <w:t>(Keitt &amp; Abelson, 2021; Sethi et al., 2020)</w:t>
      </w:r>
      <w:r w:rsidR="00907B4B">
        <w:rPr>
          <w:rFonts w:asciiTheme="majorHAnsi" w:hAnsiTheme="majorHAnsi" w:cstheme="majorHAnsi"/>
          <w:sz w:val="22"/>
          <w:szCs w:val="22"/>
        </w:rPr>
        <w:t xml:space="preserve">, a </w:t>
      </w:r>
      <w:r w:rsidR="00907B4B">
        <w:rPr>
          <w:rFonts w:asciiTheme="majorHAnsi" w:hAnsiTheme="majorHAnsi" w:cstheme="majorHAnsi"/>
          <w:sz w:val="22"/>
          <w:szCs w:val="22"/>
        </w:rPr>
        <w:lastRenderedPageBreak/>
        <w:t>diverse range of ecological studies become tractable by leveraging high-resolution acoustic time series (</w:t>
      </w:r>
      <w:r w:rsidR="00907B4B" w:rsidRPr="00907B4B">
        <w:rPr>
          <w:rFonts w:asciiTheme="majorHAnsi" w:hAnsiTheme="majorHAnsi" w:cstheme="majorHAnsi"/>
          <w:i/>
          <w:iCs/>
          <w:sz w:val="22"/>
          <w:szCs w:val="22"/>
        </w:rPr>
        <w:t>e.g.</w:t>
      </w:r>
      <w:r w:rsidR="00907B4B">
        <w:rPr>
          <w:rFonts w:asciiTheme="majorHAnsi" w:hAnsiTheme="majorHAnsi" w:cstheme="majorHAnsi"/>
          <w:sz w:val="22"/>
          <w:szCs w:val="22"/>
        </w:rPr>
        <w:t xml:space="preserve">, </w:t>
      </w:r>
      <w:r w:rsidR="00D46F30">
        <w:rPr>
          <w:rFonts w:asciiTheme="majorHAnsi" w:hAnsiTheme="majorHAnsi" w:cstheme="majorHAnsi"/>
          <w:noProof/>
          <w:sz w:val="22"/>
          <w:szCs w:val="22"/>
        </w:rPr>
        <w:t>Deichmann et al., 2018; Lomolino et al., 2015; Rossi et al., 2017; Sueur et al., 2019)</w:t>
      </w:r>
      <w:r w:rsidR="00907B4B">
        <w:rPr>
          <w:rFonts w:asciiTheme="majorHAnsi" w:hAnsiTheme="majorHAnsi" w:cstheme="majorHAnsi"/>
          <w:sz w:val="22"/>
          <w:szCs w:val="22"/>
        </w:rPr>
        <w:t xml:space="preserve">. Studies of disturbance impacts on </w:t>
      </w:r>
      <w:r w:rsidR="00907B4B" w:rsidRPr="00907B4B">
        <w:rPr>
          <w:rFonts w:asciiTheme="majorHAnsi" w:hAnsiTheme="majorHAnsi" w:cstheme="majorHAnsi"/>
          <w:i/>
          <w:iCs/>
          <w:sz w:val="22"/>
          <w:szCs w:val="22"/>
        </w:rPr>
        <w:t>soundscapes</w:t>
      </w:r>
      <w:r w:rsidR="00907B4B" w:rsidRPr="00907B4B">
        <w:rPr>
          <w:rFonts w:asciiTheme="majorHAnsi" w:hAnsiTheme="majorHAnsi" w:cstheme="majorHAnsi"/>
          <w:sz w:val="22"/>
          <w:szCs w:val="22"/>
        </w:rPr>
        <w:t xml:space="preserve">—that is, all sound produced in an ecosystem </w:t>
      </w:r>
      <w:r w:rsidR="00D46F30">
        <w:rPr>
          <w:rFonts w:asciiTheme="majorHAnsi" w:hAnsiTheme="majorHAnsi" w:cstheme="majorHAnsi"/>
          <w:noProof/>
          <w:sz w:val="22"/>
          <w:szCs w:val="22"/>
        </w:rPr>
        <w:t>(Pijanowski</w:t>
      </w:r>
      <w:r w:rsidR="00471AF7">
        <w:rPr>
          <w:rFonts w:asciiTheme="majorHAnsi" w:hAnsiTheme="majorHAnsi" w:cstheme="majorHAnsi"/>
          <w:noProof/>
          <w:sz w:val="22"/>
          <w:szCs w:val="22"/>
        </w:rPr>
        <w:t xml:space="preserve"> </w:t>
      </w:r>
      <w:r w:rsidR="00D46F30">
        <w:rPr>
          <w:rFonts w:asciiTheme="majorHAnsi" w:hAnsiTheme="majorHAnsi" w:cstheme="majorHAnsi"/>
          <w:noProof/>
          <w:sz w:val="22"/>
          <w:szCs w:val="22"/>
        </w:rPr>
        <w:t>et al., 2011</w:t>
      </w:r>
      <w:r w:rsidR="00471AF7">
        <w:rPr>
          <w:rFonts w:asciiTheme="majorHAnsi" w:hAnsiTheme="majorHAnsi" w:cstheme="majorHAnsi"/>
          <w:noProof/>
          <w:sz w:val="22"/>
          <w:szCs w:val="22"/>
        </w:rPr>
        <w:t>a, 2011b</w:t>
      </w:r>
      <w:r w:rsidR="00D46F30">
        <w:rPr>
          <w:rFonts w:asciiTheme="majorHAnsi" w:hAnsiTheme="majorHAnsi" w:cstheme="majorHAnsi"/>
          <w:noProof/>
          <w:sz w:val="22"/>
          <w:szCs w:val="22"/>
        </w:rPr>
        <w:t>)</w:t>
      </w:r>
      <w:r w:rsidR="00907B4B" w:rsidRPr="00907B4B">
        <w:rPr>
          <w:rFonts w:asciiTheme="majorHAnsi" w:hAnsiTheme="majorHAnsi" w:cstheme="majorHAnsi"/>
          <w:sz w:val="22"/>
          <w:szCs w:val="22"/>
        </w:rPr>
        <w:t xml:space="preserve">, including </w:t>
      </w:r>
      <w:proofErr w:type="spellStart"/>
      <w:r w:rsidR="00907B4B" w:rsidRPr="00907B4B">
        <w:rPr>
          <w:rFonts w:asciiTheme="majorHAnsi" w:hAnsiTheme="majorHAnsi" w:cstheme="majorHAnsi"/>
          <w:i/>
          <w:iCs/>
          <w:sz w:val="22"/>
          <w:szCs w:val="22"/>
        </w:rPr>
        <w:t>biophony</w:t>
      </w:r>
      <w:proofErr w:type="spellEnd"/>
      <w:r w:rsidR="00907B4B" w:rsidRPr="00907B4B">
        <w:rPr>
          <w:rFonts w:asciiTheme="majorHAnsi" w:hAnsiTheme="majorHAnsi" w:cstheme="majorHAnsi"/>
          <w:sz w:val="22"/>
          <w:szCs w:val="22"/>
        </w:rPr>
        <w:t xml:space="preserve"> (biotic sound), </w:t>
      </w:r>
      <w:r w:rsidR="00907B4B" w:rsidRPr="00907B4B">
        <w:rPr>
          <w:rFonts w:asciiTheme="majorHAnsi" w:hAnsiTheme="majorHAnsi" w:cstheme="majorHAnsi"/>
          <w:i/>
          <w:iCs/>
          <w:sz w:val="22"/>
          <w:szCs w:val="22"/>
        </w:rPr>
        <w:t>geophony</w:t>
      </w:r>
      <w:r w:rsidR="00907B4B" w:rsidRPr="00907B4B">
        <w:rPr>
          <w:rFonts w:asciiTheme="majorHAnsi" w:hAnsiTheme="majorHAnsi" w:cstheme="majorHAnsi"/>
          <w:sz w:val="22"/>
          <w:szCs w:val="22"/>
        </w:rPr>
        <w:t xml:space="preserve"> (natural abiotic sound, such as rain), and </w:t>
      </w:r>
      <w:proofErr w:type="spellStart"/>
      <w:r w:rsidR="00907B4B" w:rsidRPr="00907B4B">
        <w:rPr>
          <w:rFonts w:asciiTheme="majorHAnsi" w:hAnsiTheme="majorHAnsi" w:cstheme="majorHAnsi"/>
          <w:i/>
          <w:iCs/>
          <w:sz w:val="22"/>
          <w:szCs w:val="22"/>
        </w:rPr>
        <w:t>anthropophony</w:t>
      </w:r>
      <w:proofErr w:type="spellEnd"/>
      <w:r w:rsidR="00907B4B" w:rsidRPr="00907B4B">
        <w:rPr>
          <w:rFonts w:asciiTheme="majorHAnsi" w:hAnsiTheme="majorHAnsi" w:cstheme="majorHAnsi"/>
          <w:sz w:val="22"/>
          <w:szCs w:val="22"/>
        </w:rPr>
        <w:t xml:space="preserve"> (human-related sound)—</w:t>
      </w:r>
      <w:r w:rsidR="002D0FBC">
        <w:rPr>
          <w:rFonts w:asciiTheme="majorHAnsi" w:hAnsiTheme="majorHAnsi" w:cstheme="majorHAnsi"/>
          <w:sz w:val="22"/>
          <w:szCs w:val="22"/>
        </w:rPr>
        <w:t>have recently emerged, though most commonly still consider disturbance events either with space-for-time substitutions or temporal snapshots (</w:t>
      </w:r>
      <w:r w:rsidR="002D0FBC" w:rsidRPr="002D0FBC">
        <w:rPr>
          <w:rFonts w:asciiTheme="majorHAnsi" w:hAnsiTheme="majorHAnsi" w:cstheme="majorHAnsi"/>
          <w:i/>
          <w:iCs/>
          <w:sz w:val="22"/>
          <w:szCs w:val="22"/>
        </w:rPr>
        <w:t>e.g.</w:t>
      </w:r>
      <w:r w:rsidR="002D0FBC">
        <w:rPr>
          <w:rFonts w:asciiTheme="majorHAnsi" w:hAnsiTheme="majorHAnsi" w:cstheme="majorHAnsi"/>
          <w:sz w:val="22"/>
          <w:szCs w:val="22"/>
        </w:rPr>
        <w:t xml:space="preserve">, </w:t>
      </w:r>
      <w:r w:rsidR="00D46F30">
        <w:rPr>
          <w:rFonts w:asciiTheme="majorHAnsi" w:hAnsiTheme="majorHAnsi" w:cstheme="majorHAnsi"/>
          <w:noProof/>
          <w:sz w:val="22"/>
          <w:szCs w:val="22"/>
        </w:rPr>
        <w:t>Deichmann et al., 2017; Gasc et al., 2018)</w:t>
      </w:r>
      <w:r w:rsidR="002D0FBC">
        <w:rPr>
          <w:rFonts w:asciiTheme="majorHAnsi" w:hAnsiTheme="majorHAnsi" w:cstheme="majorHAnsi"/>
          <w:sz w:val="22"/>
          <w:szCs w:val="22"/>
        </w:rPr>
        <w:t xml:space="preserve">. </w:t>
      </w:r>
      <w:r w:rsidR="000C1118">
        <w:rPr>
          <w:rFonts w:asciiTheme="majorHAnsi" w:hAnsiTheme="majorHAnsi" w:cstheme="majorHAnsi"/>
          <w:sz w:val="22"/>
          <w:szCs w:val="22"/>
        </w:rPr>
        <w:t xml:space="preserve">However, the high-resolution time series afforded by passive acoustic monitoring allows opportunistic measurement of soundscape responses to </w:t>
      </w:r>
      <w:r w:rsidR="00A46F96">
        <w:rPr>
          <w:rFonts w:asciiTheme="majorHAnsi" w:hAnsiTheme="majorHAnsi" w:cstheme="majorHAnsi"/>
          <w:sz w:val="22"/>
          <w:szCs w:val="22"/>
        </w:rPr>
        <w:t>infrequent disturbance events, such as typhoons (</w:t>
      </w:r>
      <w:r w:rsidR="00A46F96" w:rsidRPr="00A46F96">
        <w:rPr>
          <w:rFonts w:asciiTheme="majorHAnsi" w:hAnsiTheme="majorHAnsi" w:cstheme="majorHAnsi"/>
          <w:i/>
          <w:iCs/>
          <w:sz w:val="22"/>
          <w:szCs w:val="22"/>
        </w:rPr>
        <w:t>e.g.</w:t>
      </w:r>
      <w:r w:rsidR="00A46F96">
        <w:rPr>
          <w:rFonts w:asciiTheme="majorHAnsi" w:hAnsiTheme="majorHAnsi" w:cstheme="majorHAnsi"/>
          <w:sz w:val="22"/>
          <w:szCs w:val="22"/>
        </w:rPr>
        <w:t xml:space="preserve">, </w:t>
      </w:r>
      <w:r w:rsidR="00D46F30">
        <w:rPr>
          <w:rFonts w:asciiTheme="majorHAnsi" w:hAnsiTheme="majorHAnsi" w:cstheme="majorHAnsi"/>
          <w:noProof/>
          <w:sz w:val="22"/>
          <w:szCs w:val="22"/>
        </w:rPr>
        <w:t>Gottesman et al., 2021)</w:t>
      </w:r>
      <w:r w:rsidR="00A46F96">
        <w:rPr>
          <w:rFonts w:asciiTheme="majorHAnsi" w:hAnsiTheme="majorHAnsi" w:cstheme="majorHAnsi"/>
          <w:sz w:val="22"/>
          <w:szCs w:val="22"/>
        </w:rPr>
        <w:t xml:space="preserve">, as well as documenting longer-term trends under climate change </w:t>
      </w:r>
      <w:r w:rsidR="00D46F30">
        <w:rPr>
          <w:rFonts w:asciiTheme="majorHAnsi" w:hAnsiTheme="majorHAnsi" w:cstheme="majorHAnsi"/>
          <w:noProof/>
          <w:sz w:val="22"/>
          <w:szCs w:val="22"/>
        </w:rPr>
        <w:t>(Sueur et al., 2019)</w:t>
      </w:r>
      <w:r w:rsidR="00A46F96">
        <w:rPr>
          <w:rFonts w:asciiTheme="majorHAnsi" w:hAnsiTheme="majorHAnsi" w:cstheme="majorHAnsi"/>
          <w:sz w:val="22"/>
          <w:szCs w:val="22"/>
        </w:rPr>
        <w:t xml:space="preserve">. Acoustic monitoring thus provides </w:t>
      </w:r>
      <w:r w:rsidR="00D61AC2">
        <w:rPr>
          <w:rFonts w:asciiTheme="majorHAnsi" w:hAnsiTheme="majorHAnsi" w:cstheme="majorHAnsi"/>
          <w:sz w:val="22"/>
          <w:szCs w:val="22"/>
        </w:rPr>
        <w:t xml:space="preserve">an opportunity to overcome many of the challenges associated with studying extreme weather events, by allowing pre- and post-typhoon comparisons </w:t>
      </w:r>
      <w:r w:rsidR="00D46F30">
        <w:rPr>
          <w:rFonts w:asciiTheme="majorHAnsi" w:hAnsiTheme="majorHAnsi" w:cstheme="majorHAnsi"/>
          <w:noProof/>
          <w:sz w:val="22"/>
          <w:szCs w:val="22"/>
        </w:rPr>
        <w:t>(Altwegg et al., 2017; Rajan et al., 2022)</w:t>
      </w:r>
      <w:r w:rsidR="00D61AC2">
        <w:rPr>
          <w:rFonts w:asciiTheme="majorHAnsi" w:hAnsiTheme="majorHAnsi" w:cstheme="majorHAnsi"/>
          <w:sz w:val="22"/>
          <w:szCs w:val="22"/>
        </w:rPr>
        <w:t>, and capturing ecological responses to typhoons across scales</w:t>
      </w:r>
      <w:r w:rsidR="007174EC">
        <w:rPr>
          <w:rFonts w:asciiTheme="majorHAnsi" w:hAnsiTheme="majorHAnsi" w:cstheme="majorHAnsi"/>
          <w:sz w:val="22"/>
          <w:szCs w:val="22"/>
        </w:rPr>
        <w:t xml:space="preserve"> in space and time</w:t>
      </w:r>
      <w:r w:rsidR="00D61AC2">
        <w:rPr>
          <w:rFonts w:asciiTheme="majorHAnsi" w:hAnsiTheme="majorHAnsi" w:cstheme="majorHAnsi"/>
          <w:sz w:val="22"/>
          <w:szCs w:val="22"/>
        </w:rPr>
        <w:t xml:space="preserve"> </w:t>
      </w:r>
      <w:r w:rsidR="00D46F30">
        <w:rPr>
          <w:rFonts w:asciiTheme="majorHAnsi" w:hAnsiTheme="majorHAnsi" w:cstheme="majorHAnsi"/>
          <w:noProof/>
          <w:sz w:val="22"/>
          <w:szCs w:val="22"/>
        </w:rPr>
        <w:t>(Lin et al., 2020)</w:t>
      </w:r>
      <w:r w:rsidR="00D61AC2">
        <w:rPr>
          <w:rFonts w:asciiTheme="majorHAnsi" w:hAnsiTheme="majorHAnsi" w:cstheme="majorHAnsi"/>
          <w:sz w:val="22"/>
          <w:szCs w:val="22"/>
        </w:rPr>
        <w:t xml:space="preserve"> using a multi</w:t>
      </w:r>
      <w:r w:rsidR="00DF4493">
        <w:rPr>
          <w:rFonts w:asciiTheme="majorHAnsi" w:hAnsiTheme="majorHAnsi" w:cstheme="majorHAnsi"/>
          <w:sz w:val="22"/>
          <w:szCs w:val="22"/>
        </w:rPr>
        <w:t xml:space="preserve">dimensional </w:t>
      </w:r>
      <w:r w:rsidR="00D61AC2">
        <w:rPr>
          <w:rFonts w:asciiTheme="majorHAnsi" w:hAnsiTheme="majorHAnsi" w:cstheme="majorHAnsi"/>
          <w:sz w:val="22"/>
          <w:szCs w:val="22"/>
        </w:rPr>
        <w:t xml:space="preserve">stability framework </w:t>
      </w:r>
      <w:r w:rsidR="00D46F30">
        <w:rPr>
          <w:rFonts w:asciiTheme="majorHAnsi" w:hAnsiTheme="majorHAnsi" w:cstheme="majorHAnsi"/>
          <w:noProof/>
          <w:sz w:val="22"/>
          <w:szCs w:val="22"/>
        </w:rPr>
        <w:t>(Donohue et al., 2013)</w:t>
      </w:r>
      <w:r w:rsidR="00D61AC2">
        <w:rPr>
          <w:rFonts w:asciiTheme="majorHAnsi" w:hAnsiTheme="majorHAnsi" w:cstheme="majorHAnsi"/>
          <w:sz w:val="22"/>
          <w:szCs w:val="22"/>
        </w:rPr>
        <w:t>.</w:t>
      </w:r>
      <w:r w:rsidR="00A52A77">
        <w:rPr>
          <w:rFonts w:asciiTheme="majorHAnsi" w:hAnsiTheme="majorHAnsi" w:cstheme="majorHAnsi"/>
          <w:sz w:val="22"/>
          <w:szCs w:val="22"/>
        </w:rPr>
        <w:t xml:space="preserve"> Of the few studies </w:t>
      </w:r>
      <w:r w:rsidR="007174EC">
        <w:rPr>
          <w:rFonts w:asciiTheme="majorHAnsi" w:hAnsiTheme="majorHAnsi" w:cstheme="majorHAnsi"/>
          <w:sz w:val="22"/>
          <w:szCs w:val="22"/>
        </w:rPr>
        <w:t>that have used</w:t>
      </w:r>
      <w:r w:rsidR="00A52A77">
        <w:rPr>
          <w:rFonts w:asciiTheme="majorHAnsi" w:hAnsiTheme="majorHAnsi" w:cstheme="majorHAnsi"/>
          <w:sz w:val="22"/>
          <w:szCs w:val="22"/>
        </w:rPr>
        <w:t xml:space="preserve"> acoustic monitoring to capture storms or extreme events, most focus on marine soundscapes </w:t>
      </w:r>
      <w:r w:rsidR="00D46F30">
        <w:rPr>
          <w:rFonts w:asciiTheme="majorHAnsi" w:hAnsiTheme="majorHAnsi" w:cstheme="majorHAnsi"/>
          <w:noProof/>
          <w:sz w:val="22"/>
          <w:szCs w:val="22"/>
        </w:rPr>
        <w:t>(Boyd et al., 2021; Locascio &amp; Mann, 2005; Simmons et al., 2021)</w:t>
      </w:r>
      <w:r w:rsidR="00A52A77">
        <w:rPr>
          <w:rFonts w:asciiTheme="majorHAnsi" w:hAnsiTheme="majorHAnsi" w:cstheme="majorHAnsi"/>
          <w:sz w:val="22"/>
          <w:szCs w:val="22"/>
        </w:rPr>
        <w:t xml:space="preserve">, though </w:t>
      </w:r>
      <w:r w:rsidR="00A52A77">
        <w:rPr>
          <w:rFonts w:asciiTheme="majorHAnsi" w:hAnsiTheme="majorHAnsi" w:cstheme="majorHAnsi"/>
          <w:noProof/>
          <w:sz w:val="22"/>
          <w:szCs w:val="22"/>
        </w:rPr>
        <w:t xml:space="preserve">Gottesman </w:t>
      </w:r>
      <w:r w:rsidR="00A52A77" w:rsidRPr="00A52A77">
        <w:rPr>
          <w:rFonts w:asciiTheme="majorHAnsi" w:hAnsiTheme="majorHAnsi" w:cstheme="majorHAnsi"/>
          <w:i/>
          <w:iCs/>
          <w:noProof/>
          <w:sz w:val="22"/>
          <w:szCs w:val="22"/>
        </w:rPr>
        <w:t>et al</w:t>
      </w:r>
      <w:r w:rsidR="00A52A77">
        <w:rPr>
          <w:rFonts w:asciiTheme="majorHAnsi" w:hAnsiTheme="majorHAnsi" w:cstheme="majorHAnsi"/>
          <w:noProof/>
          <w:sz w:val="22"/>
          <w:szCs w:val="22"/>
        </w:rPr>
        <w:t>. (2021)</w:t>
      </w:r>
      <w:r w:rsidR="00A52A77">
        <w:rPr>
          <w:rFonts w:asciiTheme="majorHAnsi" w:hAnsiTheme="majorHAnsi" w:cstheme="majorHAnsi"/>
          <w:sz w:val="22"/>
          <w:szCs w:val="22"/>
        </w:rPr>
        <w:t xml:space="preserve"> recently show</w:t>
      </w:r>
      <w:r w:rsidR="00DF4493">
        <w:rPr>
          <w:rFonts w:asciiTheme="majorHAnsi" w:hAnsiTheme="majorHAnsi" w:cstheme="majorHAnsi"/>
          <w:sz w:val="22"/>
          <w:szCs w:val="22"/>
        </w:rPr>
        <w:t>ed</w:t>
      </w:r>
      <w:r w:rsidR="00A52A77">
        <w:rPr>
          <w:rFonts w:asciiTheme="majorHAnsi" w:hAnsiTheme="majorHAnsi" w:cstheme="majorHAnsi"/>
          <w:sz w:val="22"/>
          <w:szCs w:val="22"/>
        </w:rPr>
        <w:t xml:space="preserve"> that terrestrial soundscapes were less resistant than those of coral reefs to hurricane disturbance. </w:t>
      </w:r>
      <w:r w:rsidR="0013630F">
        <w:rPr>
          <w:rFonts w:asciiTheme="majorHAnsi" w:hAnsiTheme="majorHAnsi" w:cstheme="majorHAnsi"/>
          <w:sz w:val="22"/>
          <w:szCs w:val="22"/>
        </w:rPr>
        <w:t>Embedded within terrestrial soundscapes, bird vocalisations provide</w:t>
      </w:r>
      <w:r w:rsidR="007174EC">
        <w:rPr>
          <w:rFonts w:asciiTheme="majorHAnsi" w:hAnsiTheme="majorHAnsi" w:cstheme="majorHAnsi"/>
          <w:sz w:val="22"/>
          <w:szCs w:val="22"/>
        </w:rPr>
        <w:t xml:space="preserve"> the</w:t>
      </w:r>
      <w:r w:rsidR="0013630F">
        <w:rPr>
          <w:rFonts w:asciiTheme="majorHAnsi" w:hAnsiTheme="majorHAnsi" w:cstheme="majorHAnsi"/>
          <w:sz w:val="22"/>
          <w:szCs w:val="22"/>
        </w:rPr>
        <w:t xml:space="preserve"> opportunity to </w:t>
      </w:r>
      <w:r w:rsidR="009E48E4">
        <w:rPr>
          <w:rFonts w:asciiTheme="majorHAnsi" w:hAnsiTheme="majorHAnsi" w:cstheme="majorHAnsi"/>
          <w:sz w:val="22"/>
          <w:szCs w:val="22"/>
        </w:rPr>
        <w:t xml:space="preserve">assess the impact of typhoons on critical indicator taxa </w:t>
      </w:r>
      <w:r w:rsidR="00D46F30">
        <w:rPr>
          <w:rFonts w:asciiTheme="majorHAnsi" w:hAnsiTheme="majorHAnsi" w:cstheme="majorHAnsi"/>
          <w:noProof/>
          <w:sz w:val="22"/>
          <w:szCs w:val="22"/>
        </w:rPr>
        <w:t>(Gasc et al., 2017)</w:t>
      </w:r>
      <w:r w:rsidR="009E48E4">
        <w:rPr>
          <w:rFonts w:asciiTheme="majorHAnsi" w:hAnsiTheme="majorHAnsi" w:cstheme="majorHAnsi"/>
          <w:sz w:val="22"/>
          <w:szCs w:val="22"/>
        </w:rPr>
        <w:t xml:space="preserve">, </w:t>
      </w:r>
      <w:r w:rsidR="00DF4493">
        <w:rPr>
          <w:rFonts w:asciiTheme="majorHAnsi" w:hAnsiTheme="majorHAnsi" w:cstheme="majorHAnsi"/>
          <w:sz w:val="22"/>
          <w:szCs w:val="22"/>
        </w:rPr>
        <w:t xml:space="preserve">while </w:t>
      </w:r>
      <w:r w:rsidR="009E48E4" w:rsidRPr="00C03579">
        <w:rPr>
          <w:rFonts w:asciiTheme="majorHAnsi" w:hAnsiTheme="majorHAnsi" w:cstheme="majorHAnsi"/>
          <w:sz w:val="22"/>
          <w:szCs w:val="22"/>
        </w:rPr>
        <w:t>acoustic indices</w:t>
      </w:r>
      <w:r w:rsidR="009E48E4">
        <w:rPr>
          <w:rFonts w:asciiTheme="majorHAnsi" w:hAnsiTheme="majorHAnsi" w:cstheme="majorHAnsi"/>
          <w:sz w:val="22"/>
          <w:szCs w:val="22"/>
        </w:rPr>
        <w:t xml:space="preserve"> provide rapid information on a combination of biodiversity and other meaningful aspects of soundscape change </w:t>
      </w:r>
      <w:r w:rsidR="00D46F30">
        <w:rPr>
          <w:rFonts w:asciiTheme="majorHAnsi" w:hAnsiTheme="majorHAnsi" w:cstheme="majorHAnsi"/>
          <w:noProof/>
          <w:sz w:val="22"/>
          <w:szCs w:val="22"/>
        </w:rPr>
        <w:t>(Bradfer-Lawrence et al., 2020; Harris et al., 2016; Rajan et al., 2022)</w:t>
      </w:r>
      <w:r w:rsidR="007174EC">
        <w:rPr>
          <w:rFonts w:asciiTheme="majorHAnsi" w:hAnsiTheme="majorHAnsi" w:cstheme="majorHAnsi"/>
          <w:sz w:val="22"/>
          <w:szCs w:val="22"/>
        </w:rPr>
        <w:t xml:space="preserve">. There are, however, </w:t>
      </w:r>
      <w:r w:rsidR="009E48E4">
        <w:rPr>
          <w:rFonts w:asciiTheme="majorHAnsi" w:hAnsiTheme="majorHAnsi" w:cstheme="majorHAnsi"/>
          <w:sz w:val="22"/>
          <w:szCs w:val="22"/>
        </w:rPr>
        <w:t xml:space="preserve">few studies </w:t>
      </w:r>
      <w:r w:rsidR="007174EC">
        <w:rPr>
          <w:rFonts w:asciiTheme="majorHAnsi" w:hAnsiTheme="majorHAnsi" w:cstheme="majorHAnsi"/>
          <w:sz w:val="22"/>
          <w:szCs w:val="22"/>
        </w:rPr>
        <w:t>that</w:t>
      </w:r>
      <w:r w:rsidR="009E48E4">
        <w:rPr>
          <w:rFonts w:asciiTheme="majorHAnsi" w:hAnsiTheme="majorHAnsi" w:cstheme="majorHAnsi"/>
          <w:sz w:val="22"/>
          <w:szCs w:val="22"/>
        </w:rPr>
        <w:t xml:space="preserve"> </w:t>
      </w:r>
      <w:r w:rsidR="00876B35">
        <w:rPr>
          <w:rFonts w:asciiTheme="majorHAnsi" w:hAnsiTheme="majorHAnsi" w:cstheme="majorHAnsi"/>
          <w:sz w:val="22"/>
          <w:szCs w:val="22"/>
        </w:rPr>
        <w:t xml:space="preserve">simultaneously </w:t>
      </w:r>
      <w:r w:rsidR="009E48E4">
        <w:rPr>
          <w:rFonts w:asciiTheme="majorHAnsi" w:hAnsiTheme="majorHAnsi" w:cstheme="majorHAnsi"/>
          <w:sz w:val="22"/>
          <w:szCs w:val="22"/>
        </w:rPr>
        <w:t>assess both individual species vocalisations and acoustic indices</w:t>
      </w:r>
      <w:r w:rsidR="007174EC">
        <w:rPr>
          <w:rFonts w:asciiTheme="majorHAnsi" w:hAnsiTheme="majorHAnsi" w:cstheme="majorHAnsi"/>
          <w:sz w:val="22"/>
          <w:szCs w:val="22"/>
        </w:rPr>
        <w:t xml:space="preserve"> explicitly</w:t>
      </w:r>
      <w:r w:rsidR="009E48E4">
        <w:rPr>
          <w:rFonts w:asciiTheme="majorHAnsi" w:hAnsiTheme="majorHAnsi" w:cstheme="majorHAnsi"/>
          <w:sz w:val="22"/>
          <w:szCs w:val="22"/>
        </w:rPr>
        <w:t xml:space="preserve"> </w:t>
      </w:r>
      <w:r w:rsidR="00D46F30">
        <w:rPr>
          <w:rFonts w:asciiTheme="majorHAnsi" w:hAnsiTheme="majorHAnsi" w:cstheme="majorHAnsi"/>
          <w:noProof/>
          <w:sz w:val="22"/>
          <w:szCs w:val="22"/>
        </w:rPr>
        <w:t>(Ferreira et al., 2018; Ross et al., 2018)</w:t>
      </w:r>
      <w:r w:rsidR="009E48E4">
        <w:rPr>
          <w:rFonts w:asciiTheme="majorHAnsi" w:hAnsiTheme="majorHAnsi" w:cstheme="majorHAnsi"/>
          <w:sz w:val="22"/>
          <w:szCs w:val="22"/>
        </w:rPr>
        <w:t>.</w:t>
      </w:r>
    </w:p>
    <w:p w14:paraId="5F013241" w14:textId="07BB8608" w:rsidR="00CD70A7" w:rsidRDefault="008245F5" w:rsidP="0038689F">
      <w:pPr>
        <w:spacing w:line="360" w:lineRule="auto"/>
        <w:ind w:firstLine="720"/>
        <w:rPr>
          <w:rFonts w:asciiTheme="majorHAnsi" w:hAnsiTheme="majorHAnsi" w:cstheme="majorHAnsi"/>
          <w:sz w:val="22"/>
          <w:szCs w:val="22"/>
        </w:rPr>
      </w:pPr>
      <w:r w:rsidRPr="008245F5">
        <w:rPr>
          <w:rFonts w:asciiTheme="majorHAnsi" w:hAnsiTheme="majorHAnsi" w:cstheme="majorHAnsi"/>
          <w:sz w:val="22"/>
          <w:szCs w:val="22"/>
        </w:rPr>
        <w:t>Here</w:t>
      </w:r>
      <w:r>
        <w:rPr>
          <w:rFonts w:asciiTheme="majorHAnsi" w:hAnsiTheme="majorHAnsi" w:cstheme="majorHAnsi"/>
          <w:sz w:val="22"/>
          <w:szCs w:val="22"/>
        </w:rPr>
        <w:t xml:space="preserve">, we exploit a dataset </w:t>
      </w:r>
      <w:r w:rsidR="00DF4493">
        <w:rPr>
          <w:rFonts w:asciiTheme="majorHAnsi" w:hAnsiTheme="majorHAnsi" w:cstheme="majorHAnsi"/>
          <w:sz w:val="22"/>
          <w:szCs w:val="22"/>
        </w:rPr>
        <w:t xml:space="preserve">that </w:t>
      </w:r>
      <w:r>
        <w:rPr>
          <w:rFonts w:asciiTheme="majorHAnsi" w:hAnsiTheme="majorHAnsi" w:cstheme="majorHAnsi"/>
          <w:sz w:val="22"/>
          <w:szCs w:val="22"/>
        </w:rPr>
        <w:t xml:space="preserve">is, to our knowledge, the highest-resolution dataset </w:t>
      </w:r>
      <w:r w:rsidR="00876B35">
        <w:rPr>
          <w:rFonts w:asciiTheme="majorHAnsi" w:hAnsiTheme="majorHAnsi" w:cstheme="majorHAnsi"/>
          <w:sz w:val="22"/>
          <w:szCs w:val="22"/>
        </w:rPr>
        <w:t>recording biological responses to</w:t>
      </w:r>
      <w:r>
        <w:rPr>
          <w:rFonts w:asciiTheme="majorHAnsi" w:hAnsiTheme="majorHAnsi" w:cstheme="majorHAnsi"/>
          <w:sz w:val="22"/>
          <w:szCs w:val="22"/>
        </w:rPr>
        <w:t xml:space="preserve"> an extreme weather event</w:t>
      </w:r>
      <w:r w:rsidR="00C84319">
        <w:rPr>
          <w:rFonts w:asciiTheme="majorHAnsi" w:hAnsiTheme="majorHAnsi" w:cstheme="majorHAnsi"/>
          <w:sz w:val="22"/>
          <w:szCs w:val="22"/>
        </w:rPr>
        <w:t xml:space="preserve"> to date</w:t>
      </w:r>
      <w:r>
        <w:rPr>
          <w:rFonts w:asciiTheme="majorHAnsi" w:hAnsiTheme="majorHAnsi" w:cstheme="majorHAnsi"/>
          <w:sz w:val="22"/>
          <w:szCs w:val="22"/>
        </w:rPr>
        <w:t>, capturing daily bird vocalisations and half-hourly acoustic indices in response to two large typhoons</w:t>
      </w:r>
      <w:r w:rsidR="00084294">
        <w:rPr>
          <w:rFonts w:asciiTheme="majorHAnsi" w:hAnsiTheme="majorHAnsi" w:cstheme="majorHAnsi"/>
          <w:sz w:val="22"/>
          <w:szCs w:val="22"/>
        </w:rPr>
        <w:t xml:space="preserve"> </w:t>
      </w:r>
      <w:r>
        <w:rPr>
          <w:rFonts w:asciiTheme="majorHAnsi" w:hAnsiTheme="majorHAnsi" w:cstheme="majorHAnsi"/>
          <w:sz w:val="22"/>
          <w:szCs w:val="22"/>
        </w:rPr>
        <w:t>across 24 field sites on the island of Okinawa, Japan</w:t>
      </w:r>
      <w:r w:rsidR="00D538F3">
        <w:rPr>
          <w:rFonts w:asciiTheme="majorHAnsi" w:hAnsiTheme="majorHAnsi" w:cstheme="majorHAnsi"/>
          <w:sz w:val="22"/>
          <w:szCs w:val="22"/>
        </w:rPr>
        <w:t xml:space="preserve">. </w:t>
      </w:r>
      <w:r w:rsidR="00DA616D">
        <w:rPr>
          <w:rFonts w:asciiTheme="majorHAnsi" w:hAnsiTheme="majorHAnsi" w:cstheme="majorHAnsi"/>
          <w:sz w:val="22"/>
          <w:szCs w:val="22"/>
        </w:rPr>
        <w:t xml:space="preserve">We measure multiple dimensions of ecological stability for both soundscapes and individual bird species in response to a super-typhoon in September 2018, </w:t>
      </w:r>
      <w:r w:rsidR="00DF4493">
        <w:rPr>
          <w:rFonts w:asciiTheme="majorHAnsi" w:hAnsiTheme="majorHAnsi" w:cstheme="majorHAnsi"/>
          <w:sz w:val="22"/>
          <w:szCs w:val="22"/>
        </w:rPr>
        <w:t xml:space="preserve">which was </w:t>
      </w:r>
      <w:r w:rsidR="00DA616D">
        <w:rPr>
          <w:rFonts w:asciiTheme="majorHAnsi" w:hAnsiTheme="majorHAnsi" w:cstheme="majorHAnsi"/>
          <w:sz w:val="22"/>
          <w:szCs w:val="22"/>
        </w:rPr>
        <w:t xml:space="preserve">followed five days later by an extratropical cyclone. </w:t>
      </w:r>
      <w:commentRangeStart w:id="5"/>
      <w:r w:rsidR="00DA616D">
        <w:rPr>
          <w:rFonts w:asciiTheme="majorHAnsi" w:hAnsiTheme="majorHAnsi" w:cstheme="majorHAnsi"/>
          <w:sz w:val="22"/>
          <w:szCs w:val="22"/>
        </w:rPr>
        <w:t>Uniquely</w:t>
      </w:r>
      <w:commentRangeEnd w:id="5"/>
      <w:r w:rsidR="000C3FBA">
        <w:rPr>
          <w:rStyle w:val="CommentReference"/>
        </w:rPr>
        <w:commentReference w:id="5"/>
      </w:r>
      <w:r w:rsidR="00DA616D">
        <w:rPr>
          <w:rFonts w:asciiTheme="majorHAnsi" w:hAnsiTheme="majorHAnsi" w:cstheme="majorHAnsi"/>
          <w:sz w:val="22"/>
          <w:szCs w:val="22"/>
        </w:rPr>
        <w:t xml:space="preserve">, our study spans Okinawa’s full range of </w:t>
      </w:r>
      <w:r w:rsidR="00084294">
        <w:rPr>
          <w:rFonts w:asciiTheme="majorHAnsi" w:hAnsiTheme="majorHAnsi" w:cstheme="majorHAnsi"/>
          <w:sz w:val="22"/>
          <w:szCs w:val="22"/>
        </w:rPr>
        <w:t xml:space="preserve">terrestrial </w:t>
      </w:r>
      <w:r w:rsidR="00DA616D">
        <w:rPr>
          <w:rFonts w:asciiTheme="majorHAnsi" w:hAnsiTheme="majorHAnsi" w:cstheme="majorHAnsi"/>
          <w:sz w:val="22"/>
          <w:szCs w:val="22"/>
        </w:rPr>
        <w:t>habitat</w:t>
      </w:r>
      <w:r w:rsidR="00084294">
        <w:rPr>
          <w:rFonts w:asciiTheme="majorHAnsi" w:hAnsiTheme="majorHAnsi" w:cstheme="majorHAnsi"/>
          <w:sz w:val="22"/>
          <w:szCs w:val="22"/>
        </w:rPr>
        <w:t>s</w:t>
      </w:r>
      <w:r w:rsidR="00DA616D">
        <w:rPr>
          <w:rFonts w:asciiTheme="majorHAnsi" w:hAnsiTheme="majorHAnsi" w:cstheme="majorHAnsi"/>
          <w:sz w:val="22"/>
          <w:szCs w:val="22"/>
        </w:rPr>
        <w:t xml:space="preserve">, allowing us to </w:t>
      </w:r>
      <w:r w:rsidR="00084294">
        <w:rPr>
          <w:rFonts w:asciiTheme="majorHAnsi" w:hAnsiTheme="majorHAnsi" w:cstheme="majorHAnsi"/>
          <w:sz w:val="22"/>
          <w:szCs w:val="22"/>
        </w:rPr>
        <w:t>examine</w:t>
      </w:r>
      <w:r w:rsidR="00DA616D">
        <w:rPr>
          <w:rFonts w:asciiTheme="majorHAnsi" w:hAnsiTheme="majorHAnsi" w:cstheme="majorHAnsi"/>
          <w:sz w:val="22"/>
          <w:szCs w:val="22"/>
        </w:rPr>
        <w:t xml:space="preserve"> how land use can shape ecological responses to extreme events. Given that </w:t>
      </w:r>
      <w:r w:rsidR="00876B35">
        <w:rPr>
          <w:rFonts w:asciiTheme="majorHAnsi" w:hAnsiTheme="majorHAnsi" w:cstheme="majorHAnsi"/>
          <w:sz w:val="22"/>
          <w:szCs w:val="22"/>
        </w:rPr>
        <w:t>organisms</w:t>
      </w:r>
      <w:r w:rsidR="00DA616D">
        <w:rPr>
          <w:rFonts w:asciiTheme="majorHAnsi" w:hAnsiTheme="majorHAnsi" w:cstheme="majorHAnsi"/>
          <w:sz w:val="22"/>
          <w:szCs w:val="22"/>
        </w:rPr>
        <w:t xml:space="preserve"> are differently vulnerable to mortality and </w:t>
      </w:r>
      <w:r w:rsidR="006732D0">
        <w:rPr>
          <w:rFonts w:asciiTheme="majorHAnsi" w:hAnsiTheme="majorHAnsi" w:cstheme="majorHAnsi"/>
          <w:sz w:val="22"/>
          <w:szCs w:val="22"/>
        </w:rPr>
        <w:t>mechanical damage</w:t>
      </w:r>
      <w:r w:rsidR="002353D8">
        <w:rPr>
          <w:rFonts w:asciiTheme="majorHAnsi" w:hAnsiTheme="majorHAnsi" w:cstheme="majorHAnsi"/>
          <w:sz w:val="22"/>
          <w:szCs w:val="22"/>
        </w:rPr>
        <w:t xml:space="preserve"> resulting from typhoons</w:t>
      </w:r>
      <w:r w:rsidR="00BD712A">
        <w:rPr>
          <w:rFonts w:asciiTheme="majorHAnsi" w:hAnsiTheme="majorHAnsi" w:cstheme="majorHAnsi"/>
          <w:sz w:val="22"/>
          <w:szCs w:val="22"/>
        </w:rPr>
        <w:t xml:space="preserve"> </w:t>
      </w:r>
      <w:r w:rsidR="00D46F30">
        <w:rPr>
          <w:rFonts w:asciiTheme="majorHAnsi" w:hAnsiTheme="majorHAnsi" w:cstheme="majorHAnsi"/>
          <w:noProof/>
          <w:sz w:val="22"/>
          <w:szCs w:val="22"/>
        </w:rPr>
        <w:t>(Abbas et al., 2020; Zampieri et al., 2020)</w:t>
      </w:r>
      <w:r w:rsidR="002353D8">
        <w:rPr>
          <w:rFonts w:asciiTheme="majorHAnsi" w:hAnsiTheme="majorHAnsi" w:cstheme="majorHAnsi"/>
          <w:sz w:val="22"/>
          <w:szCs w:val="22"/>
        </w:rPr>
        <w:t>, we expect</w:t>
      </w:r>
      <w:r w:rsidR="00BD712A">
        <w:rPr>
          <w:rFonts w:asciiTheme="majorHAnsi" w:hAnsiTheme="majorHAnsi" w:cstheme="majorHAnsi"/>
          <w:sz w:val="22"/>
          <w:szCs w:val="22"/>
        </w:rPr>
        <w:t xml:space="preserve"> land use to influence typhoon responses </w:t>
      </w:r>
      <w:r w:rsidR="00D46F30">
        <w:rPr>
          <w:rFonts w:asciiTheme="majorHAnsi" w:hAnsiTheme="majorHAnsi" w:cstheme="majorHAnsi"/>
          <w:noProof/>
          <w:sz w:val="22"/>
          <w:szCs w:val="22"/>
        </w:rPr>
        <w:t>(Raymond et al., 2020)</w:t>
      </w:r>
      <w:r w:rsidR="00BD712A">
        <w:rPr>
          <w:rFonts w:asciiTheme="majorHAnsi" w:hAnsiTheme="majorHAnsi" w:cstheme="majorHAnsi"/>
          <w:sz w:val="22"/>
          <w:szCs w:val="22"/>
        </w:rPr>
        <w:t>.</w:t>
      </w:r>
      <w:r w:rsidR="0026690E">
        <w:rPr>
          <w:rFonts w:asciiTheme="majorHAnsi" w:hAnsiTheme="majorHAnsi" w:cstheme="majorHAnsi"/>
          <w:sz w:val="22"/>
          <w:szCs w:val="22"/>
        </w:rPr>
        <w:t xml:space="preserve"> </w:t>
      </w:r>
    </w:p>
    <w:p w14:paraId="700ABA4A" w14:textId="671377B0" w:rsidR="00CD70A7" w:rsidRDefault="0026690E" w:rsidP="00AE7447">
      <w:pPr>
        <w:spacing w:line="360" w:lineRule="auto"/>
        <w:ind w:firstLine="720"/>
        <w:rPr>
          <w:rFonts w:asciiTheme="majorHAnsi" w:hAnsiTheme="majorHAnsi" w:cstheme="majorHAnsi"/>
          <w:b/>
          <w:bCs/>
        </w:rPr>
      </w:pPr>
      <w:r>
        <w:rPr>
          <w:rFonts w:asciiTheme="majorHAnsi" w:hAnsiTheme="majorHAnsi" w:cstheme="majorHAnsi"/>
          <w:sz w:val="22"/>
          <w:szCs w:val="22"/>
        </w:rPr>
        <w:lastRenderedPageBreak/>
        <w:t>Specifically, we test the hypotheses that typhoons</w:t>
      </w:r>
      <w:r w:rsidR="00A5581A">
        <w:rPr>
          <w:rFonts w:asciiTheme="majorHAnsi" w:hAnsiTheme="majorHAnsi" w:cstheme="majorHAnsi"/>
          <w:sz w:val="22"/>
          <w:szCs w:val="22"/>
        </w:rPr>
        <w:t xml:space="preserve"> (1)</w:t>
      </w:r>
      <w:r>
        <w:rPr>
          <w:rFonts w:asciiTheme="majorHAnsi" w:hAnsiTheme="majorHAnsi" w:cstheme="majorHAnsi"/>
          <w:sz w:val="22"/>
          <w:szCs w:val="22"/>
        </w:rPr>
        <w:t xml:space="preserve"> reduce soundscape richness</w:t>
      </w:r>
      <w:r w:rsidR="00A5581A">
        <w:rPr>
          <w:rFonts w:asciiTheme="majorHAnsi" w:hAnsiTheme="majorHAnsi" w:cstheme="majorHAnsi"/>
          <w:sz w:val="22"/>
          <w:szCs w:val="22"/>
        </w:rPr>
        <w:t xml:space="preserve"> and (2)</w:t>
      </w:r>
      <w:r>
        <w:rPr>
          <w:rFonts w:asciiTheme="majorHAnsi" w:hAnsiTheme="majorHAnsi" w:cstheme="majorHAnsi"/>
          <w:sz w:val="22"/>
          <w:szCs w:val="22"/>
        </w:rPr>
        <w:t xml:space="preserve"> bird vocalisation rates,</w:t>
      </w:r>
      <w:r w:rsidR="00DF4493">
        <w:rPr>
          <w:rFonts w:asciiTheme="majorHAnsi" w:hAnsiTheme="majorHAnsi" w:cstheme="majorHAnsi"/>
          <w:sz w:val="22"/>
          <w:szCs w:val="22"/>
        </w:rPr>
        <w:t xml:space="preserve"> and</w:t>
      </w:r>
      <w:r>
        <w:rPr>
          <w:rFonts w:asciiTheme="majorHAnsi" w:hAnsiTheme="majorHAnsi" w:cstheme="majorHAnsi"/>
          <w:sz w:val="22"/>
          <w:szCs w:val="22"/>
        </w:rPr>
        <w:t xml:space="preserve"> </w:t>
      </w:r>
      <w:r w:rsidR="00A5581A">
        <w:rPr>
          <w:rFonts w:asciiTheme="majorHAnsi" w:hAnsiTheme="majorHAnsi" w:cstheme="majorHAnsi"/>
          <w:sz w:val="22"/>
          <w:szCs w:val="22"/>
        </w:rPr>
        <w:t>(3)</w:t>
      </w:r>
      <w:r>
        <w:rPr>
          <w:rFonts w:asciiTheme="majorHAnsi" w:hAnsiTheme="majorHAnsi" w:cstheme="majorHAnsi"/>
          <w:sz w:val="22"/>
          <w:szCs w:val="22"/>
        </w:rPr>
        <w:t xml:space="preserve"> homogenise soundscapes across sites</w:t>
      </w:r>
      <w:r w:rsidR="00DF4493">
        <w:rPr>
          <w:rFonts w:asciiTheme="majorHAnsi" w:hAnsiTheme="majorHAnsi" w:cstheme="majorHAnsi"/>
          <w:sz w:val="22"/>
          <w:szCs w:val="22"/>
        </w:rPr>
        <w:t xml:space="preserve">. We also predict </w:t>
      </w:r>
      <w:r w:rsidR="00BB42BF">
        <w:rPr>
          <w:rFonts w:asciiTheme="majorHAnsi" w:hAnsiTheme="majorHAnsi" w:cstheme="majorHAnsi"/>
          <w:sz w:val="22"/>
          <w:szCs w:val="22"/>
        </w:rPr>
        <w:t xml:space="preserve">that </w:t>
      </w:r>
      <w:r w:rsidR="00A5581A">
        <w:rPr>
          <w:rFonts w:asciiTheme="majorHAnsi" w:hAnsiTheme="majorHAnsi" w:cstheme="majorHAnsi"/>
          <w:sz w:val="22"/>
          <w:szCs w:val="22"/>
        </w:rPr>
        <w:t xml:space="preserve">(4) </w:t>
      </w:r>
      <w:r>
        <w:rPr>
          <w:rFonts w:asciiTheme="majorHAnsi" w:hAnsiTheme="majorHAnsi" w:cstheme="majorHAnsi"/>
          <w:sz w:val="22"/>
          <w:szCs w:val="22"/>
        </w:rPr>
        <w:t xml:space="preserve">natural forest habitats should </w:t>
      </w:r>
      <w:r w:rsidR="0015558F">
        <w:rPr>
          <w:rFonts w:asciiTheme="majorHAnsi" w:hAnsiTheme="majorHAnsi" w:cstheme="majorHAnsi"/>
          <w:sz w:val="22"/>
          <w:szCs w:val="22"/>
        </w:rPr>
        <w:t>have soundscapes</w:t>
      </w:r>
      <w:r>
        <w:rPr>
          <w:rFonts w:asciiTheme="majorHAnsi" w:hAnsiTheme="majorHAnsi" w:cstheme="majorHAnsi"/>
          <w:sz w:val="22"/>
          <w:szCs w:val="22"/>
        </w:rPr>
        <w:t xml:space="preserve"> </w:t>
      </w:r>
      <w:r w:rsidR="00A5581A">
        <w:rPr>
          <w:rFonts w:asciiTheme="majorHAnsi" w:hAnsiTheme="majorHAnsi" w:cstheme="majorHAnsi"/>
          <w:sz w:val="22"/>
          <w:szCs w:val="22"/>
        </w:rPr>
        <w:t xml:space="preserve">that are </w:t>
      </w:r>
      <w:r>
        <w:rPr>
          <w:rFonts w:asciiTheme="majorHAnsi" w:hAnsiTheme="majorHAnsi" w:cstheme="majorHAnsi"/>
          <w:sz w:val="22"/>
          <w:szCs w:val="22"/>
        </w:rPr>
        <w:t>more resistant to typhoons owing to their closed canopy structure</w:t>
      </w:r>
      <w:r w:rsidR="0015558F">
        <w:rPr>
          <w:rFonts w:asciiTheme="majorHAnsi" w:hAnsiTheme="majorHAnsi" w:cstheme="majorHAnsi"/>
          <w:sz w:val="22"/>
          <w:szCs w:val="22"/>
        </w:rPr>
        <w:t xml:space="preserve"> </w:t>
      </w:r>
      <w:r w:rsidR="00D46F30">
        <w:rPr>
          <w:rFonts w:asciiTheme="majorHAnsi" w:hAnsiTheme="majorHAnsi" w:cstheme="majorHAnsi"/>
          <w:noProof/>
          <w:sz w:val="22"/>
          <w:szCs w:val="22"/>
        </w:rPr>
        <w:t>(Abbas et al., 2020; Nimmo et al., 2016)</w:t>
      </w:r>
      <w:r w:rsidR="00A5581A">
        <w:rPr>
          <w:rFonts w:asciiTheme="majorHAnsi" w:hAnsiTheme="majorHAnsi" w:cstheme="majorHAnsi"/>
          <w:sz w:val="22"/>
          <w:szCs w:val="22"/>
        </w:rPr>
        <w:t>.</w:t>
      </w:r>
      <w:r>
        <w:rPr>
          <w:rFonts w:asciiTheme="majorHAnsi" w:hAnsiTheme="majorHAnsi" w:cstheme="majorHAnsi"/>
          <w:sz w:val="22"/>
          <w:szCs w:val="22"/>
        </w:rPr>
        <w:t xml:space="preserve"> </w:t>
      </w:r>
      <w:r w:rsidR="00124E6E" w:rsidRPr="00124E6E">
        <w:rPr>
          <w:rFonts w:asciiTheme="majorHAnsi" w:hAnsiTheme="majorHAnsi" w:cstheme="majorHAnsi"/>
          <w:sz w:val="22"/>
          <w:szCs w:val="22"/>
        </w:rPr>
        <w:t>We expect to find differences in bird species responses</w:t>
      </w:r>
      <w:r w:rsidR="00A47005">
        <w:rPr>
          <w:rFonts w:asciiTheme="majorHAnsi" w:hAnsiTheme="majorHAnsi" w:cstheme="majorHAnsi"/>
          <w:sz w:val="22"/>
          <w:szCs w:val="22"/>
        </w:rPr>
        <w:t xml:space="preserve"> to typhoons</w:t>
      </w:r>
      <w:r w:rsidR="00124E6E" w:rsidRPr="00124E6E">
        <w:rPr>
          <w:rFonts w:asciiTheme="majorHAnsi" w:hAnsiTheme="majorHAnsi" w:cstheme="majorHAnsi"/>
          <w:sz w:val="22"/>
          <w:szCs w:val="22"/>
        </w:rPr>
        <w:t xml:space="preserve">, perhaps as a function of their traits (Wiley &amp; </w:t>
      </w:r>
      <w:proofErr w:type="spellStart"/>
      <w:r w:rsidR="00124E6E" w:rsidRPr="00124E6E">
        <w:rPr>
          <w:rFonts w:asciiTheme="majorHAnsi" w:hAnsiTheme="majorHAnsi" w:cstheme="majorHAnsi"/>
          <w:sz w:val="22"/>
          <w:szCs w:val="22"/>
        </w:rPr>
        <w:t>Wunderle</w:t>
      </w:r>
      <w:proofErr w:type="spellEnd"/>
      <w:r w:rsidR="00124E6E" w:rsidRPr="00124E6E">
        <w:rPr>
          <w:rFonts w:asciiTheme="majorHAnsi" w:hAnsiTheme="majorHAnsi" w:cstheme="majorHAnsi"/>
          <w:sz w:val="22"/>
          <w:szCs w:val="22"/>
        </w:rPr>
        <w:t>, 1993)</w:t>
      </w:r>
      <w:r w:rsidR="00BB42BF">
        <w:rPr>
          <w:rFonts w:asciiTheme="majorHAnsi" w:hAnsiTheme="majorHAnsi" w:cstheme="majorHAnsi"/>
          <w:sz w:val="22"/>
          <w:szCs w:val="22"/>
        </w:rPr>
        <w:t>.</w:t>
      </w:r>
      <w:r w:rsidR="00124E6E" w:rsidRPr="00124E6E">
        <w:rPr>
          <w:rFonts w:asciiTheme="majorHAnsi" w:hAnsiTheme="majorHAnsi" w:cstheme="majorHAnsi"/>
          <w:sz w:val="22"/>
          <w:szCs w:val="22"/>
        </w:rPr>
        <w:t xml:space="preserve"> </w:t>
      </w:r>
      <w:r w:rsidR="00B82F8B">
        <w:rPr>
          <w:rFonts w:asciiTheme="majorHAnsi" w:hAnsiTheme="majorHAnsi" w:cstheme="majorHAnsi"/>
          <w:sz w:val="22"/>
          <w:szCs w:val="22"/>
        </w:rPr>
        <w:t>C</w:t>
      </w:r>
      <w:r w:rsidR="00124E6E" w:rsidRPr="00124E6E">
        <w:rPr>
          <w:rFonts w:asciiTheme="majorHAnsi" w:hAnsiTheme="majorHAnsi" w:cstheme="majorHAnsi"/>
          <w:sz w:val="22"/>
          <w:szCs w:val="22"/>
        </w:rPr>
        <w:t xml:space="preserve">losed canopy specialists, frugivores, granivores, and nectarivores should be most vulnerable to food resource losses following typhoons (Chevalier et al., 2019; Wiley &amp; </w:t>
      </w:r>
      <w:proofErr w:type="spellStart"/>
      <w:r w:rsidR="00124E6E" w:rsidRPr="00124E6E">
        <w:rPr>
          <w:rFonts w:asciiTheme="majorHAnsi" w:hAnsiTheme="majorHAnsi" w:cstheme="majorHAnsi"/>
          <w:sz w:val="22"/>
          <w:szCs w:val="22"/>
        </w:rPr>
        <w:t>Wunderle</w:t>
      </w:r>
      <w:proofErr w:type="spellEnd"/>
      <w:r w:rsidR="00124E6E" w:rsidRPr="00124E6E">
        <w:rPr>
          <w:rFonts w:asciiTheme="majorHAnsi" w:hAnsiTheme="majorHAnsi" w:cstheme="majorHAnsi"/>
          <w:sz w:val="22"/>
          <w:szCs w:val="22"/>
        </w:rPr>
        <w:t>, 1993; Zhang et al., 2016), while insectivores may benefit from increased access to prey in canopy gaps (</w:t>
      </w:r>
      <w:proofErr w:type="spellStart"/>
      <w:r w:rsidR="00124E6E" w:rsidRPr="00124E6E">
        <w:rPr>
          <w:rFonts w:asciiTheme="majorHAnsi" w:hAnsiTheme="majorHAnsi" w:cstheme="majorHAnsi"/>
          <w:sz w:val="22"/>
          <w:szCs w:val="22"/>
        </w:rPr>
        <w:t>Cely</w:t>
      </w:r>
      <w:proofErr w:type="spellEnd"/>
      <w:r w:rsidR="00124E6E" w:rsidRPr="00124E6E">
        <w:rPr>
          <w:rFonts w:asciiTheme="majorHAnsi" w:hAnsiTheme="majorHAnsi" w:cstheme="majorHAnsi"/>
          <w:sz w:val="22"/>
          <w:szCs w:val="22"/>
        </w:rPr>
        <w:t>, 1991; Seki, 2005)</w:t>
      </w:r>
      <w:r w:rsidR="00A47005">
        <w:rPr>
          <w:rFonts w:asciiTheme="majorHAnsi" w:hAnsiTheme="majorHAnsi" w:cstheme="majorHAnsi"/>
          <w:sz w:val="22"/>
          <w:szCs w:val="22"/>
        </w:rPr>
        <w:t>, and</w:t>
      </w:r>
      <w:r w:rsidR="00124E6E" w:rsidRPr="00124E6E">
        <w:rPr>
          <w:rFonts w:asciiTheme="majorHAnsi" w:hAnsiTheme="majorHAnsi" w:cstheme="majorHAnsi"/>
          <w:sz w:val="22"/>
          <w:szCs w:val="22"/>
        </w:rPr>
        <w:t xml:space="preserve"> </w:t>
      </w:r>
      <w:r w:rsidR="00A47005">
        <w:rPr>
          <w:rFonts w:asciiTheme="majorHAnsi" w:hAnsiTheme="majorHAnsi" w:cstheme="majorHAnsi"/>
          <w:sz w:val="22"/>
          <w:szCs w:val="22"/>
        </w:rPr>
        <w:t>l</w:t>
      </w:r>
      <w:r w:rsidR="00124E6E" w:rsidRPr="00124E6E">
        <w:rPr>
          <w:rFonts w:asciiTheme="majorHAnsi" w:hAnsiTheme="majorHAnsi" w:cstheme="majorHAnsi"/>
          <w:sz w:val="22"/>
          <w:szCs w:val="22"/>
        </w:rPr>
        <w:t>arge-bodied or predatory birds may be especially vulnerable to typhoon-induced habitat alteration, owing to their dependence on prey availability and habitat area (</w:t>
      </w:r>
      <w:r w:rsidR="00124E6E" w:rsidRPr="00124E6E">
        <w:rPr>
          <w:rFonts w:asciiTheme="majorHAnsi" w:hAnsiTheme="majorHAnsi" w:cstheme="majorHAnsi"/>
          <w:i/>
          <w:iCs/>
          <w:sz w:val="22"/>
          <w:szCs w:val="22"/>
        </w:rPr>
        <w:t>e.g.</w:t>
      </w:r>
      <w:r w:rsidR="00124E6E" w:rsidRPr="00124E6E">
        <w:rPr>
          <w:rFonts w:asciiTheme="majorHAnsi" w:hAnsiTheme="majorHAnsi" w:cstheme="majorHAnsi"/>
          <w:sz w:val="22"/>
          <w:szCs w:val="22"/>
        </w:rPr>
        <w:t>, Ross et al., 2019) and their slow reproductive rates (</w:t>
      </w:r>
      <w:proofErr w:type="spellStart"/>
      <w:r w:rsidR="00124E6E" w:rsidRPr="00124E6E">
        <w:rPr>
          <w:rFonts w:asciiTheme="majorHAnsi" w:hAnsiTheme="majorHAnsi" w:cstheme="majorHAnsi"/>
          <w:sz w:val="22"/>
          <w:szCs w:val="22"/>
        </w:rPr>
        <w:t>Cely</w:t>
      </w:r>
      <w:proofErr w:type="spellEnd"/>
      <w:r w:rsidR="00124E6E" w:rsidRPr="00124E6E">
        <w:rPr>
          <w:rFonts w:asciiTheme="majorHAnsi" w:hAnsiTheme="majorHAnsi" w:cstheme="majorHAnsi"/>
          <w:sz w:val="22"/>
          <w:szCs w:val="22"/>
        </w:rPr>
        <w:t xml:space="preserve">, 1991; Cohen et al., 2021; Wiley &amp; </w:t>
      </w:r>
      <w:proofErr w:type="spellStart"/>
      <w:r w:rsidR="00124E6E" w:rsidRPr="00124E6E">
        <w:rPr>
          <w:rFonts w:asciiTheme="majorHAnsi" w:hAnsiTheme="majorHAnsi" w:cstheme="majorHAnsi"/>
          <w:sz w:val="22"/>
          <w:szCs w:val="22"/>
        </w:rPr>
        <w:t>Wunderle</w:t>
      </w:r>
      <w:proofErr w:type="spellEnd"/>
      <w:r w:rsidR="00124E6E" w:rsidRPr="00124E6E">
        <w:rPr>
          <w:rFonts w:asciiTheme="majorHAnsi" w:hAnsiTheme="majorHAnsi" w:cstheme="majorHAnsi"/>
          <w:sz w:val="22"/>
          <w:szCs w:val="22"/>
        </w:rPr>
        <w:t>, 1993).</w:t>
      </w:r>
      <w:r w:rsidR="00124E6E">
        <w:rPr>
          <w:rFonts w:asciiTheme="majorHAnsi" w:hAnsiTheme="majorHAnsi" w:cstheme="majorHAnsi"/>
          <w:sz w:val="22"/>
          <w:szCs w:val="22"/>
        </w:rPr>
        <w:t xml:space="preserve"> </w:t>
      </w:r>
      <w:r w:rsidR="00BE2CE2">
        <w:rPr>
          <w:rFonts w:asciiTheme="majorHAnsi" w:hAnsiTheme="majorHAnsi" w:cstheme="majorHAnsi"/>
          <w:sz w:val="22"/>
          <w:szCs w:val="22"/>
        </w:rPr>
        <w:t xml:space="preserve">These hypotheses draw on the idea that forest loss is a key catalyst of biodiversity change </w:t>
      </w:r>
      <w:r w:rsidR="00BE2CE2">
        <w:rPr>
          <w:rFonts w:asciiTheme="majorHAnsi" w:hAnsiTheme="majorHAnsi" w:cstheme="majorHAnsi"/>
          <w:noProof/>
          <w:sz w:val="22"/>
          <w:szCs w:val="22"/>
        </w:rPr>
        <w:t>(Daskalova et al., 2020; Gibson et al., 2011)</w:t>
      </w:r>
      <w:r w:rsidR="00B82F8B">
        <w:rPr>
          <w:rFonts w:asciiTheme="majorHAnsi" w:hAnsiTheme="majorHAnsi" w:cstheme="majorHAnsi"/>
          <w:sz w:val="22"/>
          <w:szCs w:val="22"/>
        </w:rPr>
        <w:t>. This is especially</w:t>
      </w:r>
      <w:r w:rsidR="00BE2CE2">
        <w:rPr>
          <w:rFonts w:asciiTheme="majorHAnsi" w:hAnsiTheme="majorHAnsi" w:cstheme="majorHAnsi"/>
          <w:sz w:val="22"/>
          <w:szCs w:val="22"/>
        </w:rPr>
        <w:t xml:space="preserve"> </w:t>
      </w:r>
      <w:r w:rsidR="00C66D14">
        <w:rPr>
          <w:rFonts w:asciiTheme="majorHAnsi" w:hAnsiTheme="majorHAnsi" w:cstheme="majorHAnsi"/>
          <w:sz w:val="22"/>
          <w:szCs w:val="22"/>
        </w:rPr>
        <w:t xml:space="preserve">pertinent </w:t>
      </w:r>
      <w:r w:rsidR="00BE2CE2">
        <w:rPr>
          <w:rFonts w:asciiTheme="majorHAnsi" w:hAnsiTheme="majorHAnsi" w:cstheme="majorHAnsi"/>
          <w:sz w:val="22"/>
          <w:szCs w:val="22"/>
        </w:rPr>
        <w:t>given the high</w:t>
      </w:r>
      <w:r w:rsidR="00C66D14">
        <w:rPr>
          <w:rFonts w:asciiTheme="majorHAnsi" w:hAnsiTheme="majorHAnsi" w:cstheme="majorHAnsi"/>
          <w:sz w:val="22"/>
          <w:szCs w:val="22"/>
        </w:rPr>
        <w:t xml:space="preserve"> richness and</w:t>
      </w:r>
      <w:r w:rsidR="00BE2CE2">
        <w:rPr>
          <w:rFonts w:asciiTheme="majorHAnsi" w:hAnsiTheme="majorHAnsi" w:cstheme="majorHAnsi"/>
          <w:sz w:val="22"/>
          <w:szCs w:val="22"/>
        </w:rPr>
        <w:t xml:space="preserve"> rates of endemicity </w:t>
      </w:r>
      <w:r w:rsidR="00C66D14">
        <w:rPr>
          <w:rFonts w:asciiTheme="majorHAnsi" w:hAnsiTheme="majorHAnsi" w:cstheme="majorHAnsi"/>
          <w:sz w:val="22"/>
          <w:szCs w:val="22"/>
        </w:rPr>
        <w:t xml:space="preserve">and specialism </w:t>
      </w:r>
      <w:r w:rsidR="002F6E79">
        <w:rPr>
          <w:rFonts w:asciiTheme="majorHAnsi" w:hAnsiTheme="majorHAnsi" w:cstheme="majorHAnsi"/>
          <w:sz w:val="22"/>
          <w:szCs w:val="22"/>
        </w:rPr>
        <w:t>among</w:t>
      </w:r>
      <w:r w:rsidR="00BE2CE2">
        <w:rPr>
          <w:rFonts w:asciiTheme="majorHAnsi" w:hAnsiTheme="majorHAnsi" w:cstheme="majorHAnsi"/>
          <w:sz w:val="22"/>
          <w:szCs w:val="22"/>
        </w:rPr>
        <w:t xml:space="preserve"> Okinawa’s forest taxa </w:t>
      </w:r>
      <w:r w:rsidR="00C66D14" w:rsidRPr="00C66D14">
        <w:rPr>
          <w:rFonts w:ascii="Calibri Light" w:hAnsiTheme="majorHAnsi" w:cs="Calibri Light"/>
          <w:sz w:val="22"/>
        </w:rPr>
        <w:t xml:space="preserve">(Inoue et al., 2019; </w:t>
      </w:r>
      <w:proofErr w:type="spellStart"/>
      <w:r w:rsidR="00C66D14" w:rsidRPr="00C66D14">
        <w:rPr>
          <w:rFonts w:ascii="Calibri Light" w:hAnsiTheme="majorHAnsi" w:cs="Calibri Light"/>
          <w:sz w:val="22"/>
        </w:rPr>
        <w:t>Itô</w:t>
      </w:r>
      <w:proofErr w:type="spellEnd"/>
      <w:r w:rsidR="00C66D14" w:rsidRPr="00C66D14">
        <w:rPr>
          <w:rFonts w:ascii="Calibri Light" w:hAnsiTheme="majorHAnsi" w:cs="Calibri Light"/>
          <w:sz w:val="22"/>
        </w:rPr>
        <w:t xml:space="preserve"> et al., 2000)</w:t>
      </w:r>
      <w:r w:rsidR="002F6E79">
        <w:rPr>
          <w:rFonts w:asciiTheme="majorHAnsi" w:hAnsiTheme="majorHAnsi" w:cstheme="majorHAnsi"/>
          <w:sz w:val="22"/>
          <w:szCs w:val="22"/>
        </w:rPr>
        <w:t xml:space="preserve">. </w:t>
      </w:r>
      <w:r w:rsidR="00BA3AC2">
        <w:rPr>
          <w:rFonts w:asciiTheme="majorHAnsi" w:hAnsiTheme="majorHAnsi" w:cstheme="majorHAnsi"/>
          <w:sz w:val="22"/>
          <w:szCs w:val="22"/>
        </w:rPr>
        <w:t>The rapidity of ongoing land use change on Okinawa island</w:t>
      </w:r>
      <w:r w:rsidR="00AE7447">
        <w:rPr>
          <w:rFonts w:asciiTheme="majorHAnsi" w:hAnsiTheme="majorHAnsi" w:cstheme="majorHAnsi"/>
          <w:sz w:val="22"/>
          <w:szCs w:val="22"/>
        </w:rPr>
        <w:t xml:space="preserve">, </w:t>
      </w:r>
      <w:r w:rsidR="00BA3AC2">
        <w:rPr>
          <w:rFonts w:asciiTheme="majorHAnsi" w:hAnsiTheme="majorHAnsi" w:cstheme="majorHAnsi"/>
          <w:sz w:val="22"/>
          <w:szCs w:val="22"/>
        </w:rPr>
        <w:t xml:space="preserve">particularly </w:t>
      </w:r>
      <w:r w:rsidR="00BB42BF">
        <w:rPr>
          <w:rFonts w:asciiTheme="majorHAnsi" w:hAnsiTheme="majorHAnsi" w:cstheme="majorHAnsi"/>
          <w:sz w:val="22"/>
          <w:szCs w:val="22"/>
        </w:rPr>
        <w:t xml:space="preserve">through </w:t>
      </w:r>
      <w:r w:rsidR="00BA3AC2">
        <w:rPr>
          <w:rFonts w:asciiTheme="majorHAnsi" w:hAnsiTheme="majorHAnsi" w:cstheme="majorHAnsi"/>
          <w:sz w:val="22"/>
          <w:szCs w:val="22"/>
        </w:rPr>
        <w:t>deforestation for urbanisation and agricultural intensification</w:t>
      </w:r>
      <w:r w:rsidR="008F453F">
        <w:rPr>
          <w:rFonts w:asciiTheme="majorHAnsi" w:hAnsiTheme="majorHAnsi" w:cstheme="majorHAnsi"/>
          <w:sz w:val="22"/>
          <w:szCs w:val="22"/>
        </w:rPr>
        <w:t xml:space="preserve"> </w:t>
      </w:r>
      <w:r w:rsidR="008F453F">
        <w:rPr>
          <w:rFonts w:asciiTheme="majorHAnsi" w:hAnsiTheme="majorHAnsi" w:cstheme="majorHAnsi"/>
          <w:noProof/>
          <w:sz w:val="22"/>
          <w:szCs w:val="22"/>
        </w:rPr>
        <w:t>(Ross et al., 2018; Takeuchi et al., 1981)</w:t>
      </w:r>
      <w:r w:rsidR="00AE7447">
        <w:rPr>
          <w:rFonts w:asciiTheme="majorHAnsi" w:hAnsiTheme="majorHAnsi" w:cstheme="majorHAnsi"/>
          <w:sz w:val="22"/>
          <w:szCs w:val="22"/>
        </w:rPr>
        <w:t xml:space="preserve">, </w:t>
      </w:r>
      <w:r w:rsidR="008F453F">
        <w:rPr>
          <w:rFonts w:asciiTheme="majorHAnsi" w:hAnsiTheme="majorHAnsi" w:cstheme="majorHAnsi"/>
          <w:sz w:val="22"/>
          <w:szCs w:val="22"/>
        </w:rPr>
        <w:t>n</w:t>
      </w:r>
      <w:r w:rsidR="00BA3AC2">
        <w:rPr>
          <w:rFonts w:asciiTheme="majorHAnsi" w:hAnsiTheme="majorHAnsi" w:cstheme="majorHAnsi"/>
          <w:sz w:val="22"/>
          <w:szCs w:val="22"/>
        </w:rPr>
        <w:t xml:space="preserve">ecessitates an explicit focus on land use change as a driver of </w:t>
      </w:r>
      <w:r w:rsidR="008F453F">
        <w:rPr>
          <w:rFonts w:asciiTheme="majorHAnsi" w:hAnsiTheme="majorHAnsi" w:cstheme="majorHAnsi"/>
          <w:sz w:val="22"/>
          <w:szCs w:val="22"/>
        </w:rPr>
        <w:t xml:space="preserve">the </w:t>
      </w:r>
      <w:r w:rsidR="00BA3AC2">
        <w:rPr>
          <w:rFonts w:asciiTheme="majorHAnsi" w:hAnsiTheme="majorHAnsi" w:cstheme="majorHAnsi"/>
          <w:sz w:val="22"/>
          <w:szCs w:val="22"/>
        </w:rPr>
        <w:t>ecological outcomes</w:t>
      </w:r>
      <w:r w:rsidR="008F453F">
        <w:rPr>
          <w:rFonts w:asciiTheme="majorHAnsi" w:hAnsiTheme="majorHAnsi" w:cstheme="majorHAnsi"/>
          <w:sz w:val="22"/>
          <w:szCs w:val="22"/>
        </w:rPr>
        <w:t xml:space="preserve"> of intensifying natural disturbance regimes</w:t>
      </w:r>
      <w:r w:rsidR="00AE7447">
        <w:rPr>
          <w:rFonts w:asciiTheme="majorHAnsi" w:hAnsiTheme="majorHAnsi" w:cstheme="majorHAnsi"/>
          <w:sz w:val="22"/>
          <w:szCs w:val="22"/>
        </w:rPr>
        <w:t xml:space="preserve"> under climate change</w:t>
      </w:r>
      <w:r w:rsidR="008F453F">
        <w:rPr>
          <w:rFonts w:asciiTheme="majorHAnsi" w:hAnsiTheme="majorHAnsi" w:cstheme="majorHAnsi"/>
          <w:sz w:val="22"/>
          <w:szCs w:val="22"/>
        </w:rPr>
        <w:t>, includ</w:t>
      </w:r>
      <w:r w:rsidR="00AE7447">
        <w:rPr>
          <w:rFonts w:asciiTheme="majorHAnsi" w:hAnsiTheme="majorHAnsi" w:cstheme="majorHAnsi"/>
          <w:sz w:val="22"/>
          <w:szCs w:val="22"/>
        </w:rPr>
        <w:t>ing</w:t>
      </w:r>
      <w:r w:rsidR="008F453F">
        <w:rPr>
          <w:rFonts w:asciiTheme="majorHAnsi" w:hAnsiTheme="majorHAnsi" w:cstheme="majorHAnsi"/>
          <w:sz w:val="22"/>
          <w:szCs w:val="22"/>
        </w:rPr>
        <w:t xml:space="preserve"> an increase </w:t>
      </w:r>
      <w:r w:rsidR="00B82F8B">
        <w:rPr>
          <w:rFonts w:asciiTheme="majorHAnsi" w:hAnsiTheme="majorHAnsi" w:cstheme="majorHAnsi"/>
          <w:sz w:val="22"/>
          <w:szCs w:val="22"/>
        </w:rPr>
        <w:t xml:space="preserve">in </w:t>
      </w:r>
      <w:r w:rsidR="008F453F">
        <w:rPr>
          <w:rFonts w:asciiTheme="majorHAnsi" w:hAnsiTheme="majorHAnsi" w:cstheme="majorHAnsi"/>
          <w:sz w:val="22"/>
          <w:szCs w:val="22"/>
        </w:rPr>
        <w:t>the frequency and destructive potential of typhoons and extreme storms</w:t>
      </w:r>
      <w:r w:rsidR="00AE7447">
        <w:rPr>
          <w:rFonts w:asciiTheme="majorHAnsi" w:hAnsiTheme="majorHAnsi" w:cstheme="majorHAnsi"/>
          <w:sz w:val="22"/>
          <w:szCs w:val="22"/>
        </w:rPr>
        <w:t xml:space="preserve"> around Okinawa (A. Iwasaki, unpublished data)</w:t>
      </w:r>
      <w:r w:rsidR="008F453F">
        <w:rPr>
          <w:rFonts w:asciiTheme="majorHAnsi" w:hAnsiTheme="majorHAnsi" w:cstheme="majorHAnsi"/>
          <w:sz w:val="22"/>
          <w:szCs w:val="22"/>
        </w:rPr>
        <w:t xml:space="preserve">. </w:t>
      </w:r>
      <w:bookmarkStart w:id="6" w:name="_Toc83284884"/>
    </w:p>
    <w:p w14:paraId="38013B3B" w14:textId="77777777" w:rsidR="00CD70A7" w:rsidRDefault="00CD70A7" w:rsidP="0038689F">
      <w:pPr>
        <w:spacing w:line="360" w:lineRule="auto"/>
        <w:rPr>
          <w:rFonts w:asciiTheme="majorHAnsi" w:hAnsiTheme="majorHAnsi" w:cstheme="majorHAnsi"/>
          <w:b/>
          <w:bCs/>
        </w:rPr>
      </w:pPr>
    </w:p>
    <w:p w14:paraId="6FD6F900" w14:textId="074AE6FE" w:rsidR="00BF4E70" w:rsidRPr="00BA347A" w:rsidRDefault="00BF4E70" w:rsidP="0038689F">
      <w:pPr>
        <w:spacing w:line="360" w:lineRule="auto"/>
        <w:rPr>
          <w:rFonts w:asciiTheme="majorHAnsi" w:hAnsiTheme="majorHAnsi" w:cstheme="majorHAnsi"/>
          <w:b/>
          <w:bCs/>
        </w:rPr>
      </w:pPr>
      <w:r w:rsidRPr="00BA347A">
        <w:rPr>
          <w:rFonts w:asciiTheme="majorHAnsi" w:hAnsiTheme="majorHAnsi" w:cstheme="majorHAnsi"/>
          <w:b/>
          <w:bCs/>
        </w:rPr>
        <w:t>Methods</w:t>
      </w:r>
    </w:p>
    <w:bookmarkEnd w:id="6"/>
    <w:p w14:paraId="12A05AA4" w14:textId="48AE7A4E" w:rsidR="00BF4E70" w:rsidRPr="00BA347A" w:rsidRDefault="00BF4E70" w:rsidP="00BF4E70">
      <w:pPr>
        <w:spacing w:line="360" w:lineRule="auto"/>
        <w:jc w:val="both"/>
        <w:rPr>
          <w:rFonts w:asciiTheme="majorHAnsi" w:hAnsiTheme="majorHAnsi" w:cstheme="majorHAnsi"/>
          <w:i/>
          <w:iCs/>
        </w:rPr>
      </w:pPr>
      <w:r w:rsidRPr="00BA347A">
        <w:rPr>
          <w:rFonts w:asciiTheme="majorHAnsi" w:hAnsiTheme="majorHAnsi" w:cstheme="majorHAnsi"/>
          <w:i/>
          <w:iCs/>
        </w:rPr>
        <w:t>Study sites and typhoon impact</w:t>
      </w:r>
    </w:p>
    <w:p w14:paraId="79D5E683" w14:textId="291FBF83" w:rsidR="00894A33" w:rsidRPr="00924847" w:rsidRDefault="00F17534" w:rsidP="00F17534">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This study uses data from the OKEON (Okinawa Environmental Observation Network) </w:t>
      </w:r>
      <w:proofErr w:type="spellStart"/>
      <w:r w:rsidRPr="00BA347A">
        <w:rPr>
          <w:rFonts w:asciiTheme="majorHAnsi" w:hAnsiTheme="majorHAnsi" w:cstheme="majorHAnsi"/>
          <w:sz w:val="22"/>
          <w:szCs w:val="22"/>
        </w:rPr>
        <w:t>Churamori</w:t>
      </w:r>
      <w:proofErr w:type="spellEnd"/>
      <w:r w:rsidRPr="00BA347A">
        <w:rPr>
          <w:rFonts w:asciiTheme="majorHAnsi" w:hAnsiTheme="majorHAnsi" w:cstheme="majorHAnsi"/>
          <w:sz w:val="22"/>
          <w:szCs w:val="22"/>
        </w:rPr>
        <w:t xml:space="preserve"> Project (OKEON </w:t>
      </w:r>
      <w:r w:rsidRPr="00BA347A">
        <w:rPr>
          <w:rFonts w:asciiTheme="majorHAnsi" w:hAnsiTheme="majorHAnsi" w:cstheme="majorHAnsi"/>
          <w:sz w:val="22"/>
          <w:szCs w:val="22"/>
        </w:rPr>
        <w:t>美ら森プロジェクト</w:t>
      </w:r>
      <w:r w:rsidRPr="00BA347A">
        <w:rPr>
          <w:rFonts w:asciiTheme="majorHAnsi" w:hAnsiTheme="majorHAnsi" w:cstheme="majorHAnsi"/>
          <w:sz w:val="22"/>
          <w:szCs w:val="22"/>
        </w:rPr>
        <w:t xml:space="preserve">; </w:t>
      </w:r>
      <w:commentRangeStart w:id="7"/>
      <w:r w:rsidRPr="00BA347A">
        <w:rPr>
          <w:rFonts w:asciiTheme="majorHAnsi" w:hAnsiTheme="majorHAnsi" w:cstheme="majorHAnsi"/>
          <w:sz w:val="22"/>
          <w:szCs w:val="22"/>
        </w:rPr>
        <w:t>www.okeon.unit.oist.jp</w:t>
      </w:r>
      <w:commentRangeEnd w:id="7"/>
      <w:r w:rsidR="008B5BB8">
        <w:rPr>
          <w:rStyle w:val="CommentReference"/>
        </w:rPr>
        <w:commentReference w:id="7"/>
      </w:r>
      <w:r w:rsidRPr="00BA347A">
        <w:rPr>
          <w:rFonts w:asciiTheme="majorHAnsi" w:hAnsiTheme="majorHAnsi" w:cstheme="majorHAnsi"/>
          <w:sz w:val="22"/>
          <w:szCs w:val="22"/>
        </w:rPr>
        <w:t xml:space="preserve">) in Okinawa, Japan. We use data from </w:t>
      </w:r>
      <w:r w:rsidRPr="00924847">
        <w:rPr>
          <w:rFonts w:asciiTheme="majorHAnsi" w:hAnsiTheme="majorHAnsi" w:cstheme="majorHAnsi"/>
          <w:sz w:val="22"/>
          <w:szCs w:val="22"/>
        </w:rPr>
        <w:t xml:space="preserve">OKEON’s 24 field sites across the island of Okinawa, representing Okinawa’s full range of land </w:t>
      </w:r>
      <w:r w:rsidR="002F7AF6" w:rsidRPr="00924847">
        <w:rPr>
          <w:rFonts w:asciiTheme="majorHAnsi" w:hAnsiTheme="majorHAnsi" w:cstheme="majorHAnsi"/>
          <w:sz w:val="22"/>
          <w:szCs w:val="22"/>
        </w:rPr>
        <w:t>cover</w:t>
      </w:r>
      <w:r w:rsidRPr="00924847">
        <w:rPr>
          <w:rFonts w:asciiTheme="majorHAnsi" w:hAnsiTheme="majorHAnsi" w:cstheme="majorHAnsi"/>
          <w:sz w:val="22"/>
          <w:szCs w:val="22"/>
        </w:rPr>
        <w:t xml:space="preserve"> types (Figure 1)</w:t>
      </w:r>
      <w:r w:rsidR="00894A33" w:rsidRPr="00924847">
        <w:rPr>
          <w:rFonts w:asciiTheme="majorHAnsi" w:hAnsiTheme="majorHAnsi" w:cstheme="majorHAnsi"/>
          <w:sz w:val="22"/>
          <w:szCs w:val="22"/>
        </w:rPr>
        <w:t xml:space="preserve">. </w:t>
      </w:r>
      <w:r w:rsidR="00B82F8B" w:rsidRPr="00924847">
        <w:rPr>
          <w:rFonts w:asciiTheme="majorHAnsi" w:hAnsiTheme="majorHAnsi" w:cstheme="majorHAnsi"/>
          <w:sz w:val="22"/>
          <w:szCs w:val="22"/>
        </w:rPr>
        <w:t>Elsewhere, we describe t</w:t>
      </w:r>
      <w:r w:rsidR="00894A33" w:rsidRPr="00924847">
        <w:rPr>
          <w:rFonts w:asciiTheme="majorHAnsi" w:hAnsiTheme="majorHAnsi" w:cstheme="majorHAnsi"/>
          <w:sz w:val="22"/>
          <w:szCs w:val="22"/>
        </w:rPr>
        <w:t xml:space="preserve">he geographic variation among the sites </w:t>
      </w:r>
      <w:r w:rsidR="00B82F8B" w:rsidRPr="00924847">
        <w:rPr>
          <w:rFonts w:asciiTheme="majorHAnsi" w:hAnsiTheme="majorHAnsi" w:cstheme="majorHAnsi"/>
          <w:sz w:val="22"/>
          <w:szCs w:val="22"/>
        </w:rPr>
        <w:t>(</w:t>
      </w:r>
      <w:r w:rsidR="00D46F30" w:rsidRPr="00924847">
        <w:rPr>
          <w:rFonts w:asciiTheme="majorHAnsi" w:hAnsiTheme="majorHAnsi" w:cstheme="majorHAnsi"/>
          <w:noProof/>
          <w:sz w:val="22"/>
          <w:szCs w:val="22"/>
        </w:rPr>
        <w:t xml:space="preserve">Ross </w:t>
      </w:r>
      <w:r w:rsidR="00D46F30" w:rsidRPr="00924847">
        <w:rPr>
          <w:rFonts w:asciiTheme="majorHAnsi" w:hAnsiTheme="majorHAnsi" w:cstheme="majorHAnsi"/>
          <w:i/>
          <w:iCs/>
          <w:noProof/>
          <w:sz w:val="22"/>
          <w:szCs w:val="22"/>
        </w:rPr>
        <w:t>et al</w:t>
      </w:r>
      <w:r w:rsidR="00D46F30" w:rsidRPr="00924847">
        <w:rPr>
          <w:rFonts w:asciiTheme="majorHAnsi" w:hAnsiTheme="majorHAnsi" w:cstheme="majorHAnsi"/>
          <w:noProof/>
          <w:sz w:val="22"/>
          <w:szCs w:val="22"/>
        </w:rPr>
        <w:t>.</w:t>
      </w:r>
      <w:r w:rsidR="00B82F8B" w:rsidRPr="00924847">
        <w:rPr>
          <w:rFonts w:asciiTheme="majorHAnsi" w:hAnsiTheme="majorHAnsi" w:cstheme="majorHAnsi"/>
          <w:noProof/>
          <w:sz w:val="22"/>
          <w:szCs w:val="22"/>
        </w:rPr>
        <w:t>,</w:t>
      </w:r>
      <w:r w:rsidR="00D46F30" w:rsidRPr="00924847">
        <w:rPr>
          <w:rFonts w:asciiTheme="majorHAnsi" w:hAnsiTheme="majorHAnsi" w:cstheme="majorHAnsi"/>
          <w:noProof/>
          <w:sz w:val="22"/>
          <w:szCs w:val="22"/>
        </w:rPr>
        <w:t xml:space="preserve"> 2018)</w:t>
      </w:r>
      <w:r w:rsidR="00A37877" w:rsidRPr="00924847">
        <w:rPr>
          <w:rFonts w:asciiTheme="majorHAnsi" w:hAnsiTheme="majorHAnsi" w:cstheme="majorHAnsi"/>
          <w:sz w:val="22"/>
          <w:szCs w:val="22"/>
        </w:rPr>
        <w:t>,</w:t>
      </w:r>
      <w:r w:rsidR="00894A33" w:rsidRPr="00924847">
        <w:rPr>
          <w:rFonts w:asciiTheme="majorHAnsi" w:hAnsiTheme="majorHAnsi" w:cstheme="majorHAnsi"/>
          <w:sz w:val="22"/>
          <w:szCs w:val="22"/>
        </w:rPr>
        <w:t xml:space="preserve"> who used reflectance estimates</w:t>
      </w:r>
      <w:r w:rsidR="00894A33" w:rsidRPr="00BA347A">
        <w:rPr>
          <w:rFonts w:asciiTheme="majorHAnsi" w:hAnsiTheme="majorHAnsi" w:cstheme="majorHAnsi"/>
          <w:sz w:val="22"/>
          <w:szCs w:val="22"/>
        </w:rPr>
        <w:t xml:space="preserve"> from Landsat 8 images to estimate proportional land cover for various land cover classes within a 1,000 m circular buffer surrounding each site</w:t>
      </w:r>
      <w:r w:rsidR="00CD7F4C">
        <w:rPr>
          <w:rFonts w:asciiTheme="majorHAnsi" w:hAnsiTheme="majorHAnsi" w:cstheme="majorHAnsi"/>
          <w:sz w:val="22"/>
          <w:szCs w:val="22"/>
        </w:rPr>
        <w:t>,</w:t>
      </w:r>
      <w:r w:rsidR="007A2750" w:rsidRPr="00BA347A">
        <w:rPr>
          <w:rFonts w:asciiTheme="majorHAnsi" w:hAnsiTheme="majorHAnsi" w:cstheme="majorHAnsi"/>
          <w:sz w:val="22"/>
          <w:szCs w:val="22"/>
        </w:rPr>
        <w:t xml:space="preserve"> </w:t>
      </w:r>
      <w:r w:rsidR="00CD7F4C">
        <w:rPr>
          <w:rFonts w:asciiTheme="majorHAnsi" w:hAnsiTheme="majorHAnsi" w:cstheme="majorHAnsi"/>
          <w:sz w:val="22"/>
          <w:szCs w:val="22"/>
        </w:rPr>
        <w:t>an appropriate</w:t>
      </w:r>
      <w:r w:rsidR="007A2750" w:rsidRPr="00BA347A">
        <w:rPr>
          <w:rFonts w:asciiTheme="majorHAnsi" w:hAnsiTheme="majorHAnsi" w:cstheme="majorHAnsi"/>
          <w:sz w:val="22"/>
          <w:szCs w:val="22"/>
        </w:rPr>
        <w:t xml:space="preserve"> scale for detecting land cover effects on highly mobile taxa such as birds</w:t>
      </w:r>
      <w:r w:rsidR="00894A33" w:rsidRPr="00BA347A">
        <w:rPr>
          <w:rFonts w:asciiTheme="majorHAnsi" w:hAnsiTheme="majorHAnsi" w:cstheme="majorHAnsi"/>
          <w:sz w:val="22"/>
          <w:szCs w:val="22"/>
        </w:rPr>
        <w:t>.</w:t>
      </w:r>
      <w:r w:rsidR="007A2750" w:rsidRPr="00BA347A">
        <w:rPr>
          <w:rFonts w:asciiTheme="majorHAnsi" w:hAnsiTheme="majorHAnsi" w:cstheme="majorHAnsi"/>
          <w:sz w:val="22"/>
          <w:szCs w:val="22"/>
        </w:rPr>
        <w:t xml:space="preserve"> We classified land cover into the following categories: dense closed-canopy forest; grassland and scrubland (</w:t>
      </w:r>
      <w:r w:rsidR="00D0196B">
        <w:rPr>
          <w:rFonts w:asciiTheme="majorHAnsi" w:hAnsiTheme="majorHAnsi" w:cstheme="majorHAnsi"/>
          <w:sz w:val="22"/>
          <w:szCs w:val="22"/>
        </w:rPr>
        <w:t xml:space="preserve">that is, </w:t>
      </w:r>
      <w:r w:rsidR="007A2750" w:rsidRPr="00BA347A">
        <w:rPr>
          <w:rFonts w:asciiTheme="majorHAnsi" w:hAnsiTheme="majorHAnsi" w:cstheme="majorHAnsi"/>
          <w:sz w:val="22"/>
          <w:szCs w:val="22"/>
        </w:rPr>
        <w:t xml:space="preserve">pre-climax low intensity low-medium growth coastal and disturbed vegetation, and managed grasses); agricultural land (primarily for sugarcane); urban areas characterised by materials such as asphalt and concrete with limited vegetation; sand and dirt with limited vegetation; freshwater bodies; and miscellaneous land cover not described in the above categories. </w:t>
      </w:r>
      <w:r w:rsidR="00C56378" w:rsidRPr="00BA347A">
        <w:rPr>
          <w:rFonts w:asciiTheme="majorHAnsi" w:hAnsiTheme="majorHAnsi" w:cstheme="majorHAnsi"/>
          <w:sz w:val="22"/>
          <w:szCs w:val="22"/>
        </w:rPr>
        <w:t xml:space="preserve">To deal with the </w:t>
      </w:r>
      <w:r w:rsidR="00C56378" w:rsidRPr="00BA347A">
        <w:rPr>
          <w:rFonts w:asciiTheme="majorHAnsi" w:hAnsiTheme="majorHAnsi" w:cstheme="majorHAnsi"/>
          <w:sz w:val="22"/>
          <w:szCs w:val="22"/>
        </w:rPr>
        <w:lastRenderedPageBreak/>
        <w:t>challenge of multicollinearity among land cover classes, we used an unsupervised learning approach to identify clusters of sites with similar land cover</w:t>
      </w:r>
      <w:r w:rsidR="00C56378" w:rsidRPr="00924847">
        <w:rPr>
          <w:rFonts w:asciiTheme="majorHAnsi" w:hAnsiTheme="majorHAnsi" w:cstheme="majorHAnsi"/>
          <w:sz w:val="22"/>
          <w:szCs w:val="22"/>
        </w:rPr>
        <w:t xml:space="preserve">. We used k-means clustering (optimal </w:t>
      </w:r>
      <w:r w:rsidR="00C56378" w:rsidRPr="00924847">
        <w:rPr>
          <w:rFonts w:asciiTheme="majorHAnsi" w:hAnsiTheme="majorHAnsi" w:cstheme="majorHAnsi"/>
          <w:i/>
          <w:iCs/>
          <w:sz w:val="22"/>
          <w:szCs w:val="22"/>
        </w:rPr>
        <w:t>k</w:t>
      </w:r>
      <w:r w:rsidR="00C56378" w:rsidRPr="00924847">
        <w:rPr>
          <w:rFonts w:asciiTheme="majorHAnsi" w:hAnsiTheme="majorHAnsi" w:cstheme="majorHAnsi"/>
          <w:sz w:val="22"/>
          <w:szCs w:val="22"/>
        </w:rPr>
        <w:t xml:space="preserve"> = 2 clusters) to identify sites that clearly differentiated along the first axis of </w:t>
      </w:r>
      <w:r w:rsidR="00107572" w:rsidRPr="00924847">
        <w:rPr>
          <w:rFonts w:asciiTheme="majorHAnsi" w:hAnsiTheme="majorHAnsi" w:cstheme="majorHAnsi"/>
          <w:sz w:val="22"/>
          <w:szCs w:val="22"/>
        </w:rPr>
        <w:t>a</w:t>
      </w:r>
      <w:r w:rsidR="00C56378" w:rsidRPr="00924847">
        <w:rPr>
          <w:rFonts w:asciiTheme="majorHAnsi" w:hAnsiTheme="majorHAnsi" w:cstheme="majorHAnsi"/>
          <w:sz w:val="22"/>
          <w:szCs w:val="22"/>
        </w:rPr>
        <w:t xml:space="preserve"> </w:t>
      </w:r>
      <w:r w:rsidR="00072FC3" w:rsidRPr="00924847">
        <w:rPr>
          <w:rFonts w:asciiTheme="majorHAnsi" w:hAnsiTheme="majorHAnsi" w:cstheme="majorHAnsi"/>
          <w:sz w:val="22"/>
          <w:szCs w:val="22"/>
        </w:rPr>
        <w:t>P</w:t>
      </w:r>
      <w:r w:rsidR="00C56378" w:rsidRPr="00924847">
        <w:rPr>
          <w:rFonts w:asciiTheme="majorHAnsi" w:hAnsiTheme="majorHAnsi" w:cstheme="majorHAnsi"/>
          <w:sz w:val="22"/>
          <w:szCs w:val="22"/>
        </w:rPr>
        <w:t xml:space="preserve">rincipal </w:t>
      </w:r>
      <w:r w:rsidR="00072FC3" w:rsidRPr="00924847">
        <w:rPr>
          <w:rFonts w:asciiTheme="majorHAnsi" w:hAnsiTheme="majorHAnsi" w:cstheme="majorHAnsi"/>
          <w:sz w:val="22"/>
          <w:szCs w:val="22"/>
        </w:rPr>
        <w:t>C</w:t>
      </w:r>
      <w:r w:rsidR="00C56378" w:rsidRPr="00924847">
        <w:rPr>
          <w:rFonts w:asciiTheme="majorHAnsi" w:hAnsiTheme="majorHAnsi" w:cstheme="majorHAnsi"/>
          <w:sz w:val="22"/>
          <w:szCs w:val="22"/>
        </w:rPr>
        <w:t xml:space="preserve">omponent </w:t>
      </w:r>
      <w:r w:rsidR="00072FC3" w:rsidRPr="00924847">
        <w:rPr>
          <w:rFonts w:asciiTheme="majorHAnsi" w:hAnsiTheme="majorHAnsi" w:cstheme="majorHAnsi"/>
          <w:sz w:val="22"/>
          <w:szCs w:val="22"/>
        </w:rPr>
        <w:t>A</w:t>
      </w:r>
      <w:r w:rsidR="00C56378" w:rsidRPr="00924847">
        <w:rPr>
          <w:rFonts w:asciiTheme="majorHAnsi" w:hAnsiTheme="majorHAnsi" w:cstheme="majorHAnsi"/>
          <w:sz w:val="22"/>
          <w:szCs w:val="22"/>
        </w:rPr>
        <w:t>nalysis</w:t>
      </w:r>
      <w:r w:rsidR="00072FC3" w:rsidRPr="00924847">
        <w:rPr>
          <w:rFonts w:asciiTheme="majorHAnsi" w:hAnsiTheme="majorHAnsi" w:cstheme="majorHAnsi"/>
          <w:sz w:val="22"/>
          <w:szCs w:val="22"/>
        </w:rPr>
        <w:t xml:space="preserve"> (PCA), which explains 81.2% of the variance among our sites</w:t>
      </w:r>
      <w:r w:rsidR="00C56378" w:rsidRPr="00924847">
        <w:rPr>
          <w:rFonts w:asciiTheme="majorHAnsi" w:hAnsiTheme="majorHAnsi" w:cstheme="majorHAnsi"/>
          <w:sz w:val="22"/>
          <w:szCs w:val="22"/>
        </w:rPr>
        <w:t xml:space="preserve"> (Supplementary Figure S1).</w:t>
      </w:r>
      <w:r w:rsidR="00072FC3" w:rsidRPr="00924847">
        <w:rPr>
          <w:rFonts w:asciiTheme="majorHAnsi" w:hAnsiTheme="majorHAnsi" w:cstheme="majorHAnsi"/>
          <w:sz w:val="22"/>
          <w:szCs w:val="22"/>
        </w:rPr>
        <w:t xml:space="preserve"> The PCA loadings show that the two clusters</w:t>
      </w:r>
      <w:r w:rsidR="00C03C26" w:rsidRPr="00924847">
        <w:rPr>
          <w:rFonts w:asciiTheme="majorHAnsi" w:hAnsiTheme="majorHAnsi" w:cstheme="majorHAnsi"/>
          <w:sz w:val="22"/>
          <w:szCs w:val="22"/>
        </w:rPr>
        <w:t xml:space="preserve"> </w:t>
      </w:r>
      <w:r w:rsidR="00107572" w:rsidRPr="00924847">
        <w:rPr>
          <w:rFonts w:asciiTheme="majorHAnsi" w:hAnsiTheme="majorHAnsi" w:cstheme="majorHAnsi"/>
          <w:sz w:val="22"/>
          <w:szCs w:val="22"/>
        </w:rPr>
        <w:t xml:space="preserve">identified </w:t>
      </w:r>
      <w:r w:rsidR="00C03C26" w:rsidRPr="00924847">
        <w:rPr>
          <w:rFonts w:asciiTheme="majorHAnsi" w:hAnsiTheme="majorHAnsi" w:cstheme="majorHAnsi"/>
          <w:sz w:val="22"/>
          <w:szCs w:val="22"/>
        </w:rPr>
        <w:t>represent a distinction between sites that are primarily forest</w:t>
      </w:r>
      <w:r w:rsidR="00107572" w:rsidRPr="00924847">
        <w:rPr>
          <w:rFonts w:asciiTheme="majorHAnsi" w:hAnsiTheme="majorHAnsi" w:cstheme="majorHAnsi"/>
          <w:sz w:val="22"/>
          <w:szCs w:val="22"/>
        </w:rPr>
        <w:t>ed</w:t>
      </w:r>
      <w:r w:rsidR="00C03C26" w:rsidRPr="00924847">
        <w:rPr>
          <w:rFonts w:asciiTheme="majorHAnsi" w:hAnsiTheme="majorHAnsi" w:cstheme="majorHAnsi"/>
          <w:sz w:val="22"/>
          <w:szCs w:val="22"/>
        </w:rPr>
        <w:t xml:space="preserve"> and those that are either agricultural or urban (Figures 1</w:t>
      </w:r>
      <w:r w:rsidR="00A37877" w:rsidRPr="00924847">
        <w:rPr>
          <w:rFonts w:asciiTheme="majorHAnsi" w:hAnsiTheme="majorHAnsi" w:cstheme="majorHAnsi"/>
          <w:sz w:val="22"/>
          <w:szCs w:val="22"/>
        </w:rPr>
        <w:t>b</w:t>
      </w:r>
      <w:r w:rsidR="00C03C26" w:rsidRPr="00924847">
        <w:rPr>
          <w:rFonts w:asciiTheme="majorHAnsi" w:hAnsiTheme="majorHAnsi" w:cstheme="majorHAnsi"/>
          <w:sz w:val="22"/>
          <w:szCs w:val="22"/>
        </w:rPr>
        <w:t xml:space="preserve"> and S1), hereafter together referred to as ‘developed’ sites. </w:t>
      </w:r>
    </w:p>
    <w:p w14:paraId="6D79E1EF" w14:textId="289311D4" w:rsidR="00F17534" w:rsidRPr="00BA347A" w:rsidRDefault="00894A33" w:rsidP="00682C06">
      <w:pPr>
        <w:spacing w:line="360" w:lineRule="auto"/>
        <w:ind w:firstLine="720"/>
        <w:rPr>
          <w:rFonts w:asciiTheme="majorHAnsi" w:hAnsiTheme="majorHAnsi" w:cstheme="majorHAnsi"/>
          <w:color w:val="FF0000"/>
          <w:sz w:val="22"/>
          <w:szCs w:val="22"/>
        </w:rPr>
      </w:pPr>
      <w:r w:rsidRPr="00924847">
        <w:rPr>
          <w:rFonts w:asciiTheme="majorHAnsi" w:hAnsiTheme="majorHAnsi" w:cstheme="majorHAnsi"/>
          <w:sz w:val="22"/>
          <w:szCs w:val="22"/>
        </w:rPr>
        <w:t xml:space="preserve">Acoustic data has been collected at each OKEON site since ~February 2017, but here we focus on a </w:t>
      </w:r>
      <w:r w:rsidR="00EC3E23" w:rsidRPr="00924847">
        <w:rPr>
          <w:rFonts w:asciiTheme="majorHAnsi" w:hAnsiTheme="majorHAnsi" w:cstheme="majorHAnsi"/>
          <w:sz w:val="22"/>
          <w:szCs w:val="22"/>
        </w:rPr>
        <w:t>66-day</w:t>
      </w:r>
      <w:r w:rsidRPr="00924847">
        <w:rPr>
          <w:rFonts w:asciiTheme="majorHAnsi" w:hAnsiTheme="majorHAnsi" w:cstheme="majorHAnsi"/>
          <w:sz w:val="22"/>
          <w:szCs w:val="22"/>
        </w:rPr>
        <w:t xml:space="preserve"> period </w:t>
      </w:r>
      <w:r w:rsidR="00EC3E23" w:rsidRPr="00924847">
        <w:rPr>
          <w:rFonts w:asciiTheme="majorHAnsi" w:hAnsiTheme="majorHAnsi" w:cstheme="majorHAnsi"/>
          <w:sz w:val="22"/>
          <w:szCs w:val="22"/>
        </w:rPr>
        <w:t xml:space="preserve">in 2018 </w:t>
      </w:r>
      <w:r w:rsidRPr="00924847">
        <w:rPr>
          <w:rFonts w:asciiTheme="majorHAnsi" w:hAnsiTheme="majorHAnsi" w:cstheme="majorHAnsi"/>
          <w:sz w:val="22"/>
          <w:szCs w:val="22"/>
        </w:rPr>
        <w:t>surrounding the landfall of two large typhoons</w:t>
      </w:r>
      <w:r w:rsidR="00EC3E23" w:rsidRPr="00924847">
        <w:rPr>
          <w:rFonts w:asciiTheme="majorHAnsi" w:hAnsiTheme="majorHAnsi" w:cstheme="majorHAnsi"/>
          <w:sz w:val="22"/>
          <w:szCs w:val="22"/>
        </w:rPr>
        <w:t xml:space="preserve">, Trami and Kong-Rey. Trami passed closest to Okinawa on 29 September 2018 and was followed closely by Kong-Rey on 4 October </w:t>
      </w:r>
      <w:ins w:id="8" w:author="Evan Economo" w:date="2023-01-05T13:19:00Z">
        <w:r w:rsidR="007070EC">
          <w:rPr>
            <w:rFonts w:asciiTheme="majorHAnsi" w:hAnsiTheme="majorHAnsi" w:cstheme="majorHAnsi"/>
            <w:sz w:val="22"/>
            <w:szCs w:val="22"/>
          </w:rPr>
          <w:t xml:space="preserve">2018 </w:t>
        </w:r>
      </w:ins>
      <w:r w:rsidR="00EC3E23" w:rsidRPr="00924847">
        <w:rPr>
          <w:rFonts w:asciiTheme="majorHAnsi" w:hAnsiTheme="majorHAnsi" w:cstheme="majorHAnsi"/>
          <w:sz w:val="22"/>
          <w:szCs w:val="22"/>
        </w:rPr>
        <w:t xml:space="preserve">(Japan Meteorological Agency [JMA] </w:t>
      </w:r>
      <w:commentRangeStart w:id="9"/>
      <w:r w:rsidR="00EC3E23" w:rsidRPr="00924847">
        <w:rPr>
          <w:rFonts w:asciiTheme="majorHAnsi" w:hAnsiTheme="majorHAnsi" w:cstheme="majorHAnsi"/>
          <w:sz w:val="22"/>
          <w:szCs w:val="22"/>
        </w:rPr>
        <w:t>2020</w:t>
      </w:r>
      <w:commentRangeEnd w:id="9"/>
      <w:r w:rsidR="007070EC">
        <w:rPr>
          <w:rStyle w:val="CommentReference"/>
        </w:rPr>
        <w:commentReference w:id="9"/>
      </w:r>
      <w:r w:rsidR="00EC3E23" w:rsidRPr="00924847">
        <w:rPr>
          <w:rFonts w:asciiTheme="majorHAnsi" w:hAnsiTheme="majorHAnsi" w:cstheme="majorHAnsi"/>
          <w:sz w:val="22"/>
          <w:szCs w:val="22"/>
        </w:rPr>
        <w:t xml:space="preserve">; Figure 1a). </w:t>
      </w:r>
      <w:r w:rsidR="009512F1" w:rsidRPr="00924847">
        <w:rPr>
          <w:rFonts w:asciiTheme="majorHAnsi" w:hAnsiTheme="majorHAnsi" w:cstheme="majorHAnsi"/>
          <w:sz w:val="22"/>
          <w:szCs w:val="22"/>
        </w:rPr>
        <w:t>We isolated recordings from the 30-day period</w:t>
      </w:r>
      <w:r w:rsidR="00BB42BF" w:rsidRPr="00924847">
        <w:rPr>
          <w:rFonts w:asciiTheme="majorHAnsi" w:hAnsiTheme="majorHAnsi" w:cstheme="majorHAnsi"/>
          <w:sz w:val="22"/>
          <w:szCs w:val="22"/>
        </w:rPr>
        <w:t>s</w:t>
      </w:r>
      <w:r w:rsidR="009512F1" w:rsidRPr="00924847">
        <w:rPr>
          <w:rFonts w:asciiTheme="majorHAnsi" w:hAnsiTheme="majorHAnsi" w:cstheme="majorHAnsi"/>
          <w:sz w:val="22"/>
          <w:szCs w:val="22"/>
        </w:rPr>
        <w:t xml:space="preserve"> before (</w:t>
      </w:r>
      <w:r w:rsidR="009512F1" w:rsidRPr="00924847">
        <w:rPr>
          <w:rFonts w:asciiTheme="majorHAnsi" w:hAnsiTheme="majorHAnsi" w:cstheme="majorHAnsi"/>
          <w:i/>
          <w:iCs/>
          <w:sz w:val="22"/>
          <w:szCs w:val="22"/>
        </w:rPr>
        <w:t>pre-disturbance</w:t>
      </w:r>
      <w:r w:rsidR="009512F1" w:rsidRPr="00924847">
        <w:rPr>
          <w:rFonts w:asciiTheme="majorHAnsi" w:hAnsiTheme="majorHAnsi" w:cstheme="majorHAnsi"/>
          <w:sz w:val="22"/>
          <w:szCs w:val="22"/>
        </w:rPr>
        <w:t xml:space="preserve"> period: 30 August – 28 September 2018) and after (</w:t>
      </w:r>
      <w:r w:rsidR="009512F1" w:rsidRPr="00924847">
        <w:rPr>
          <w:rFonts w:asciiTheme="majorHAnsi" w:hAnsiTheme="majorHAnsi" w:cstheme="majorHAnsi"/>
          <w:i/>
          <w:iCs/>
          <w:sz w:val="22"/>
          <w:szCs w:val="22"/>
        </w:rPr>
        <w:t>post-disturbance</w:t>
      </w:r>
      <w:r w:rsidR="009512F1" w:rsidRPr="00924847">
        <w:rPr>
          <w:rFonts w:asciiTheme="majorHAnsi" w:hAnsiTheme="majorHAnsi" w:cstheme="majorHAnsi"/>
          <w:sz w:val="22"/>
          <w:szCs w:val="22"/>
        </w:rPr>
        <w:t xml:space="preserve"> period: 06 Oct – 04 Nov 2018) the typhoons made landfall, comprising a total of 771,840 minutes of data</w:t>
      </w:r>
      <w:r w:rsidR="00BB42BF" w:rsidRPr="00924847">
        <w:rPr>
          <w:rFonts w:asciiTheme="majorHAnsi" w:hAnsiTheme="majorHAnsi" w:cstheme="majorHAnsi"/>
          <w:sz w:val="22"/>
          <w:szCs w:val="22"/>
        </w:rPr>
        <w:t xml:space="preserve"> </w:t>
      </w:r>
      <w:r w:rsidR="009512F1" w:rsidRPr="00924847">
        <w:rPr>
          <w:rFonts w:asciiTheme="majorHAnsi" w:hAnsiTheme="majorHAnsi" w:cstheme="majorHAnsi"/>
          <w:sz w:val="22"/>
          <w:szCs w:val="22"/>
        </w:rPr>
        <w:t xml:space="preserve">(Figure 1). Okinawa is increasingly exposed to more frequent and intense typhoons (A. Iwasaki, unpublished data), with annual typhoon seasons bringing disturbance events of varying magnitude </w:t>
      </w:r>
      <w:r w:rsidR="00D46F30" w:rsidRPr="00924847">
        <w:rPr>
          <w:rFonts w:asciiTheme="majorHAnsi" w:hAnsiTheme="majorHAnsi" w:cstheme="majorHAnsi"/>
          <w:noProof/>
          <w:sz w:val="22"/>
          <w:szCs w:val="22"/>
        </w:rPr>
        <w:t>(Elliott &amp; Nino, 1960)</w:t>
      </w:r>
      <w:r w:rsidR="009512F1" w:rsidRPr="00924847">
        <w:rPr>
          <w:rFonts w:asciiTheme="majorHAnsi" w:hAnsiTheme="majorHAnsi" w:cstheme="majorHAnsi"/>
          <w:sz w:val="22"/>
          <w:szCs w:val="22"/>
        </w:rPr>
        <w:t xml:space="preserve">. </w:t>
      </w:r>
      <w:r w:rsidR="00682C06" w:rsidRPr="00924847">
        <w:rPr>
          <w:rFonts w:asciiTheme="majorHAnsi" w:hAnsiTheme="majorHAnsi" w:cstheme="majorHAnsi"/>
          <w:sz w:val="22"/>
          <w:szCs w:val="22"/>
        </w:rPr>
        <w:t>T</w:t>
      </w:r>
      <w:r w:rsidRPr="00924847">
        <w:rPr>
          <w:rFonts w:asciiTheme="majorHAnsi" w:hAnsiTheme="majorHAnsi" w:cstheme="majorHAnsi"/>
          <w:sz w:val="22"/>
          <w:szCs w:val="22"/>
        </w:rPr>
        <w:t>yphoon Trami was the largest typhoon to hit Okinawa since OKEON acoustic recording began, with windspeeds reaching 183 km h</w:t>
      </w:r>
      <w:r w:rsidRPr="00924847">
        <w:rPr>
          <w:rFonts w:asciiTheme="majorHAnsi" w:hAnsiTheme="majorHAnsi" w:cstheme="majorHAnsi"/>
          <w:sz w:val="22"/>
          <w:szCs w:val="22"/>
          <w:vertAlign w:val="superscript"/>
        </w:rPr>
        <w:t>-1</w:t>
      </w:r>
      <w:r w:rsidRPr="00924847">
        <w:rPr>
          <w:rFonts w:asciiTheme="majorHAnsi" w:hAnsiTheme="majorHAnsi" w:cstheme="majorHAnsi"/>
          <w:sz w:val="22"/>
          <w:szCs w:val="22"/>
        </w:rPr>
        <w:t xml:space="preserve"> on 29 September </w:t>
      </w:r>
      <w:r w:rsidR="00107572" w:rsidRPr="00924847">
        <w:rPr>
          <w:rFonts w:asciiTheme="majorHAnsi" w:hAnsiTheme="majorHAnsi" w:cstheme="majorHAnsi"/>
          <w:sz w:val="22"/>
          <w:szCs w:val="22"/>
        </w:rPr>
        <w:t xml:space="preserve">2018 </w:t>
      </w:r>
      <w:r w:rsidRPr="00924847">
        <w:rPr>
          <w:rFonts w:asciiTheme="majorHAnsi" w:hAnsiTheme="majorHAnsi" w:cstheme="majorHAnsi"/>
          <w:sz w:val="22"/>
          <w:szCs w:val="22"/>
        </w:rPr>
        <w:t>(JMA 2020). Trami was followed shortly after by Kong-Rey, which was less severe, striking Okinawa as an</w:t>
      </w:r>
      <w:commentRangeStart w:id="10"/>
      <w:r w:rsidRPr="00924847">
        <w:rPr>
          <w:rFonts w:asciiTheme="majorHAnsi" w:hAnsiTheme="majorHAnsi" w:cstheme="majorHAnsi"/>
          <w:sz w:val="22"/>
          <w:szCs w:val="22"/>
        </w:rPr>
        <w:t xml:space="preserve"> extratropical cyclone </w:t>
      </w:r>
      <w:commentRangeEnd w:id="10"/>
      <w:r w:rsidR="000C3FBA">
        <w:rPr>
          <w:rStyle w:val="CommentReference"/>
        </w:rPr>
        <w:commentReference w:id="10"/>
      </w:r>
      <w:r w:rsidRPr="00924847">
        <w:rPr>
          <w:rFonts w:asciiTheme="majorHAnsi" w:hAnsiTheme="majorHAnsi" w:cstheme="majorHAnsi"/>
          <w:sz w:val="22"/>
          <w:szCs w:val="22"/>
        </w:rPr>
        <w:t>(JMA 2020). Th</w:t>
      </w:r>
      <w:r w:rsidR="00682C06" w:rsidRPr="00924847">
        <w:rPr>
          <w:rFonts w:asciiTheme="majorHAnsi" w:hAnsiTheme="majorHAnsi" w:cstheme="majorHAnsi"/>
          <w:sz w:val="22"/>
          <w:szCs w:val="22"/>
        </w:rPr>
        <w:t xml:space="preserve">e chosen acoustic recordings therefore include a well-characterised pre-disturbance state </w:t>
      </w:r>
      <w:r w:rsidR="00BA3AC2" w:rsidRPr="00924847">
        <w:rPr>
          <w:rFonts w:asciiTheme="majorHAnsi" w:hAnsiTheme="majorHAnsi" w:cstheme="majorHAnsi"/>
          <w:noProof/>
          <w:sz w:val="22"/>
          <w:szCs w:val="22"/>
        </w:rPr>
        <w:t>(Ross et al., 2018</w:t>
      </w:r>
      <w:r w:rsidR="00471AF7" w:rsidRPr="00924847">
        <w:rPr>
          <w:rFonts w:asciiTheme="majorHAnsi" w:hAnsiTheme="majorHAnsi" w:cstheme="majorHAnsi"/>
          <w:noProof/>
          <w:sz w:val="22"/>
          <w:szCs w:val="22"/>
        </w:rPr>
        <w:t>,</w:t>
      </w:r>
      <w:r w:rsidR="00BA3AC2" w:rsidRPr="00924847">
        <w:rPr>
          <w:rFonts w:asciiTheme="majorHAnsi" w:hAnsiTheme="majorHAnsi" w:cstheme="majorHAnsi"/>
          <w:noProof/>
          <w:sz w:val="22"/>
          <w:szCs w:val="22"/>
        </w:rPr>
        <w:t xml:space="preserve"> 2021</w:t>
      </w:r>
      <w:r w:rsidR="00471AF7" w:rsidRPr="00924847">
        <w:rPr>
          <w:rFonts w:asciiTheme="majorHAnsi" w:hAnsiTheme="majorHAnsi" w:cstheme="majorHAnsi"/>
          <w:noProof/>
          <w:sz w:val="22"/>
          <w:szCs w:val="22"/>
        </w:rPr>
        <w:t>a</w:t>
      </w:r>
      <w:r w:rsidR="00BA3AC2" w:rsidRPr="00924847">
        <w:rPr>
          <w:rFonts w:asciiTheme="majorHAnsi" w:hAnsiTheme="majorHAnsi" w:cstheme="majorHAnsi"/>
          <w:noProof/>
          <w:sz w:val="22"/>
          <w:szCs w:val="22"/>
        </w:rPr>
        <w:t>)</w:t>
      </w:r>
      <w:r w:rsidR="00682C06" w:rsidRPr="00924847">
        <w:rPr>
          <w:rFonts w:asciiTheme="majorHAnsi" w:hAnsiTheme="majorHAnsi" w:cstheme="majorHAnsi"/>
          <w:sz w:val="22"/>
          <w:szCs w:val="22"/>
        </w:rPr>
        <w:t>, followed by an extreme weather event and post-disturbance period during which soundscapes could potentially recover to their pre-disturbance state</w:t>
      </w:r>
      <w:r w:rsidR="0075390E" w:rsidRPr="00924847">
        <w:rPr>
          <w:rFonts w:asciiTheme="majorHAnsi" w:hAnsiTheme="majorHAnsi" w:cstheme="majorHAnsi"/>
          <w:sz w:val="22"/>
          <w:szCs w:val="22"/>
        </w:rPr>
        <w:t xml:space="preserve"> (Figures 1</w:t>
      </w:r>
      <w:r w:rsidR="00A37877" w:rsidRPr="00924847">
        <w:rPr>
          <w:rFonts w:asciiTheme="majorHAnsi" w:hAnsiTheme="majorHAnsi" w:cstheme="majorHAnsi"/>
          <w:sz w:val="22"/>
          <w:szCs w:val="22"/>
        </w:rPr>
        <w:t>c</w:t>
      </w:r>
      <w:r w:rsidR="0075390E" w:rsidRPr="00924847">
        <w:rPr>
          <w:rFonts w:asciiTheme="majorHAnsi" w:hAnsiTheme="majorHAnsi" w:cstheme="majorHAnsi"/>
          <w:sz w:val="22"/>
          <w:szCs w:val="22"/>
        </w:rPr>
        <w:t xml:space="preserve"> and 1</w:t>
      </w:r>
      <w:r w:rsidR="00A37877" w:rsidRPr="00924847">
        <w:rPr>
          <w:rFonts w:asciiTheme="majorHAnsi" w:hAnsiTheme="majorHAnsi" w:cstheme="majorHAnsi"/>
          <w:sz w:val="22"/>
          <w:szCs w:val="22"/>
        </w:rPr>
        <w:t>d</w:t>
      </w:r>
      <w:r w:rsidR="0075390E" w:rsidRPr="00924847">
        <w:rPr>
          <w:rFonts w:asciiTheme="majorHAnsi" w:hAnsiTheme="majorHAnsi" w:cstheme="majorHAnsi"/>
          <w:sz w:val="22"/>
          <w:szCs w:val="22"/>
        </w:rPr>
        <w:t>)</w:t>
      </w:r>
      <w:r w:rsidR="00682C06" w:rsidRPr="00924847">
        <w:rPr>
          <w:rFonts w:asciiTheme="majorHAnsi" w:hAnsiTheme="majorHAnsi" w:cstheme="majorHAnsi"/>
          <w:sz w:val="22"/>
          <w:szCs w:val="22"/>
        </w:rPr>
        <w:t>.</w:t>
      </w:r>
      <w:r w:rsidR="00682C06" w:rsidRPr="00BA347A">
        <w:rPr>
          <w:rFonts w:asciiTheme="majorHAnsi" w:hAnsiTheme="majorHAnsi" w:cstheme="majorHAnsi"/>
          <w:sz w:val="22"/>
          <w:szCs w:val="22"/>
        </w:rPr>
        <w:t xml:space="preserve"> </w:t>
      </w:r>
    </w:p>
    <w:p w14:paraId="6AEDB4F2" w14:textId="3CE77706" w:rsidR="005A228A" w:rsidRPr="00BA347A" w:rsidRDefault="005A228A" w:rsidP="00BF4E70">
      <w:pPr>
        <w:spacing w:line="360" w:lineRule="auto"/>
        <w:jc w:val="both"/>
        <w:rPr>
          <w:rFonts w:asciiTheme="majorHAnsi" w:hAnsiTheme="majorHAnsi" w:cstheme="majorHAnsi"/>
        </w:rPr>
      </w:pPr>
    </w:p>
    <w:p w14:paraId="0FA5697E" w14:textId="23464E3D" w:rsidR="009A10C7" w:rsidRPr="00BA347A" w:rsidRDefault="001A0464" w:rsidP="009A10C7">
      <w:pPr>
        <w:spacing w:line="360" w:lineRule="auto"/>
        <w:jc w:val="center"/>
        <w:rPr>
          <w:rFonts w:asciiTheme="majorHAnsi" w:hAnsiTheme="majorHAnsi" w:cstheme="majorHAnsi"/>
          <w:b/>
          <w:bCs/>
          <w:sz w:val="22"/>
          <w:szCs w:val="22"/>
        </w:rPr>
      </w:pPr>
      <w:r>
        <w:rPr>
          <w:rFonts w:asciiTheme="majorHAnsi" w:hAnsiTheme="majorHAnsi" w:cstheme="majorHAnsi"/>
          <w:b/>
          <w:bCs/>
          <w:noProof/>
          <w:sz w:val="22"/>
          <w:szCs w:val="22"/>
        </w:rPr>
        <w:lastRenderedPageBreak/>
        <w:drawing>
          <wp:inline distT="0" distB="0" distL="0" distR="0" wp14:anchorId="52C6390D" wp14:editId="5B343D38">
            <wp:extent cx="5727700" cy="4230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727700" cy="4230115"/>
                    </a:xfrm>
                    <a:prstGeom prst="rect">
                      <a:avLst/>
                    </a:prstGeom>
                  </pic:spPr>
                </pic:pic>
              </a:graphicData>
            </a:graphic>
          </wp:inline>
        </w:drawing>
      </w:r>
    </w:p>
    <w:p w14:paraId="00042429" w14:textId="0C5BE25C" w:rsidR="00107572" w:rsidRDefault="009A10C7" w:rsidP="009A10C7">
      <w:pPr>
        <w:spacing w:line="360" w:lineRule="auto"/>
        <w:rPr>
          <w:rFonts w:asciiTheme="majorHAnsi" w:hAnsiTheme="majorHAnsi" w:cstheme="majorHAnsi"/>
          <w:sz w:val="20"/>
          <w:szCs w:val="20"/>
        </w:rPr>
      </w:pPr>
      <w:bookmarkStart w:id="11" w:name="_Toc92283420"/>
      <w:r w:rsidRPr="00924847">
        <w:rPr>
          <w:rFonts w:asciiTheme="majorHAnsi" w:hAnsiTheme="majorHAnsi" w:cstheme="majorHAnsi"/>
          <w:b/>
          <w:bCs/>
          <w:sz w:val="20"/>
          <w:szCs w:val="20"/>
        </w:rPr>
        <w:t>Figure 1</w:t>
      </w:r>
      <w:r w:rsidR="00682C06" w:rsidRPr="00924847">
        <w:rPr>
          <w:rFonts w:asciiTheme="majorHAnsi" w:hAnsiTheme="majorHAnsi" w:cstheme="majorHAnsi"/>
          <w:b/>
          <w:bCs/>
          <w:sz w:val="20"/>
          <w:szCs w:val="20"/>
        </w:rPr>
        <w:t xml:space="preserve">. </w:t>
      </w:r>
      <w:r w:rsidR="00107572" w:rsidRPr="00924847">
        <w:rPr>
          <w:rFonts w:asciiTheme="majorHAnsi" w:hAnsiTheme="majorHAnsi" w:cstheme="majorHAnsi"/>
          <w:b/>
          <w:bCs/>
          <w:sz w:val="20"/>
          <w:szCs w:val="20"/>
        </w:rPr>
        <w:t>Field sites, timeline, and typhoon impact.</w:t>
      </w:r>
      <w:r w:rsidR="00107572" w:rsidRPr="00924847">
        <w:rPr>
          <w:rFonts w:asciiTheme="majorHAnsi" w:hAnsiTheme="majorHAnsi" w:cstheme="majorHAnsi"/>
          <w:sz w:val="20"/>
          <w:szCs w:val="20"/>
        </w:rPr>
        <w:t xml:space="preserve"> (a) Map showing the tracks (coloured lines) of two large typhoon</w:t>
      </w:r>
      <w:r w:rsidR="00BB42BF" w:rsidRPr="00924847">
        <w:rPr>
          <w:rFonts w:asciiTheme="majorHAnsi" w:hAnsiTheme="majorHAnsi" w:cstheme="majorHAnsi"/>
          <w:sz w:val="20"/>
          <w:szCs w:val="20"/>
        </w:rPr>
        <w:t>s</w:t>
      </w:r>
      <w:r w:rsidR="00107572" w:rsidRPr="00924847">
        <w:rPr>
          <w:rFonts w:asciiTheme="majorHAnsi" w:hAnsiTheme="majorHAnsi" w:cstheme="majorHAnsi"/>
          <w:sz w:val="20"/>
          <w:szCs w:val="20"/>
        </w:rPr>
        <w:t xml:space="preserve"> that hit Okinawa: super typhoon Trami in orange (20 Sep-03 Oct 2018; closest pass on 29 Sep 2018)</w:t>
      </w:r>
      <w:r w:rsidR="00107572">
        <w:rPr>
          <w:rFonts w:asciiTheme="majorHAnsi" w:hAnsiTheme="majorHAnsi" w:cstheme="majorHAnsi"/>
          <w:sz w:val="20"/>
          <w:szCs w:val="20"/>
        </w:rPr>
        <w:t xml:space="preserve"> and extratropical cyclone Kong-Rey in purple (27 Sep-07 Oct 2018; closest pass on 04 Oct 2018). (b) Map of Okinawa, including different land cover classifications based on a Landsat 8 image from 2018 </w:t>
      </w:r>
      <w:r w:rsidR="00CE5162">
        <w:rPr>
          <w:rFonts w:asciiTheme="majorHAnsi" w:hAnsiTheme="majorHAnsi" w:cstheme="majorHAnsi"/>
          <w:sz w:val="20"/>
          <w:szCs w:val="20"/>
        </w:rPr>
        <w:t xml:space="preserve">(see </w:t>
      </w:r>
      <w:r w:rsidR="00CE5162">
        <w:rPr>
          <w:rFonts w:asciiTheme="majorHAnsi" w:hAnsiTheme="majorHAnsi" w:cstheme="majorHAnsi"/>
          <w:noProof/>
          <w:sz w:val="20"/>
          <w:szCs w:val="20"/>
        </w:rPr>
        <w:t xml:space="preserve">Ross </w:t>
      </w:r>
      <w:r w:rsidR="00CE5162" w:rsidRPr="00CE5162">
        <w:rPr>
          <w:rFonts w:asciiTheme="majorHAnsi" w:hAnsiTheme="majorHAnsi" w:cstheme="majorHAnsi"/>
          <w:i/>
          <w:iCs/>
          <w:noProof/>
          <w:sz w:val="20"/>
          <w:szCs w:val="20"/>
        </w:rPr>
        <w:t>et al</w:t>
      </w:r>
      <w:r w:rsidR="00CE5162">
        <w:rPr>
          <w:rFonts w:asciiTheme="majorHAnsi" w:hAnsiTheme="majorHAnsi" w:cstheme="majorHAnsi"/>
          <w:noProof/>
          <w:sz w:val="20"/>
          <w:szCs w:val="20"/>
        </w:rPr>
        <w:t>.</w:t>
      </w:r>
      <w:r w:rsidR="00B82F8B">
        <w:rPr>
          <w:rFonts w:asciiTheme="majorHAnsi" w:hAnsiTheme="majorHAnsi" w:cstheme="majorHAnsi"/>
          <w:noProof/>
          <w:sz w:val="20"/>
          <w:szCs w:val="20"/>
        </w:rPr>
        <w:t>,</w:t>
      </w:r>
      <w:r w:rsidR="00CE5162">
        <w:rPr>
          <w:rFonts w:asciiTheme="majorHAnsi" w:hAnsiTheme="majorHAnsi" w:cstheme="majorHAnsi"/>
          <w:noProof/>
          <w:sz w:val="20"/>
          <w:szCs w:val="20"/>
        </w:rPr>
        <w:t xml:space="preserve"> 2018</w:t>
      </w:r>
      <w:r w:rsidR="00CE5162">
        <w:rPr>
          <w:rFonts w:asciiTheme="majorHAnsi" w:hAnsiTheme="majorHAnsi" w:cstheme="majorHAnsi"/>
          <w:sz w:val="20"/>
          <w:szCs w:val="20"/>
        </w:rPr>
        <w:t xml:space="preserve"> for details).</w:t>
      </w:r>
      <w:r w:rsidR="00F67B7C">
        <w:rPr>
          <w:rFonts w:asciiTheme="majorHAnsi" w:hAnsiTheme="majorHAnsi" w:cstheme="majorHAnsi"/>
          <w:sz w:val="20"/>
          <w:szCs w:val="20"/>
        </w:rPr>
        <w:t xml:space="preserve"> </w:t>
      </w:r>
      <w:r w:rsidR="00107572">
        <w:rPr>
          <w:rFonts w:asciiTheme="majorHAnsi" w:hAnsiTheme="majorHAnsi" w:cstheme="majorHAnsi"/>
          <w:sz w:val="20"/>
          <w:szCs w:val="20"/>
        </w:rPr>
        <w:t>24 Field sites with acoustic recorders are marked with coloured points; green triangles are sites grouped in the forested site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10), and grey circles those in the developed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14) based on unsupervised </w:t>
      </w:r>
      <w:r w:rsidR="00107572" w:rsidRPr="00390CFD">
        <w:rPr>
          <w:rFonts w:asciiTheme="majorHAnsi" w:hAnsiTheme="majorHAnsi" w:cstheme="majorHAnsi"/>
          <w:i/>
          <w:iCs/>
          <w:sz w:val="20"/>
          <w:szCs w:val="20"/>
        </w:rPr>
        <w:t>k</w:t>
      </w:r>
      <w:r w:rsidR="00107572">
        <w:rPr>
          <w:rFonts w:asciiTheme="majorHAnsi" w:hAnsiTheme="majorHAnsi" w:cstheme="majorHAnsi"/>
          <w:sz w:val="20"/>
          <w:szCs w:val="20"/>
        </w:rPr>
        <w:t xml:space="preserve">-means clustering of land cover variables (see </w:t>
      </w:r>
      <w:r w:rsidR="00107572" w:rsidRPr="00BB42BF">
        <w:rPr>
          <w:rFonts w:asciiTheme="majorHAnsi" w:hAnsiTheme="majorHAnsi" w:cstheme="majorHAnsi"/>
          <w:i/>
          <w:iCs/>
          <w:sz w:val="20"/>
          <w:szCs w:val="20"/>
        </w:rPr>
        <w:t>Methods</w:t>
      </w:r>
      <w:r w:rsidR="00107572">
        <w:rPr>
          <w:rFonts w:asciiTheme="majorHAnsi" w:hAnsiTheme="majorHAnsi" w:cstheme="majorHAnsi"/>
          <w:sz w:val="20"/>
          <w:szCs w:val="20"/>
        </w:rPr>
        <w:t xml:space="preserve">). (c-d) illustrative example time series of study period at the developed </w:t>
      </w:r>
      <w:proofErr w:type="spellStart"/>
      <w:r w:rsidR="00107572">
        <w:rPr>
          <w:rFonts w:asciiTheme="majorHAnsi" w:hAnsiTheme="majorHAnsi" w:cstheme="majorHAnsi"/>
          <w:sz w:val="20"/>
          <w:szCs w:val="20"/>
        </w:rPr>
        <w:t>Chatan</w:t>
      </w:r>
      <w:proofErr w:type="spellEnd"/>
      <w:r w:rsidR="00107572">
        <w:rPr>
          <w:rFonts w:asciiTheme="majorHAnsi" w:hAnsiTheme="majorHAnsi" w:cstheme="majorHAnsi"/>
          <w:sz w:val="20"/>
          <w:szCs w:val="20"/>
        </w:rPr>
        <w:t xml:space="preserve"> </w:t>
      </w:r>
      <w:r w:rsidR="00AE5847">
        <w:rPr>
          <w:rFonts w:asciiTheme="majorHAnsi" w:hAnsiTheme="majorHAnsi" w:cstheme="majorHAnsi"/>
          <w:sz w:val="20"/>
          <w:szCs w:val="20"/>
        </w:rPr>
        <w:t>f</w:t>
      </w:r>
      <w:r w:rsidR="00107572">
        <w:rPr>
          <w:rFonts w:asciiTheme="majorHAnsi" w:hAnsiTheme="majorHAnsi" w:cstheme="majorHAnsi"/>
          <w:sz w:val="20"/>
          <w:szCs w:val="20"/>
        </w:rPr>
        <w:t>ield site</w:t>
      </w:r>
      <w:r w:rsidR="00AE5847">
        <w:rPr>
          <w:rFonts w:asciiTheme="majorHAnsi" w:hAnsiTheme="majorHAnsi" w:cstheme="majorHAnsi"/>
          <w:sz w:val="20"/>
          <w:szCs w:val="20"/>
        </w:rPr>
        <w:t xml:space="preserve"> (see b)</w:t>
      </w:r>
      <w:r w:rsidR="00107572">
        <w:rPr>
          <w:rFonts w:asciiTheme="majorHAnsi" w:hAnsiTheme="majorHAnsi" w:cstheme="majorHAnsi"/>
          <w:sz w:val="20"/>
          <w:szCs w:val="20"/>
        </w:rPr>
        <w:t>, showing the dates of the typhoon arrival (marked with coloured arrows) and the 30-day periods preceding and following typhoon impact. Dates along the X-axes span the full study period (30 Aug-04 Nov), and times along the Y-axes span 00:00-23:30 in half-hour intervals). Each grid cell then represents the value of a detrended and normalised acoustic index for the 10-minute recording corresponding to each time-by-date combination. To illustrate the potential for acoustic indices to reveal typhoon impacts, we show c) the median of the amplitude envelope (</w:t>
      </w:r>
      <w:r w:rsidR="00107572" w:rsidRPr="00390CFD">
        <w:rPr>
          <w:rFonts w:asciiTheme="majorHAnsi" w:hAnsiTheme="majorHAnsi" w:cstheme="majorHAnsi"/>
          <w:i/>
          <w:iCs/>
          <w:sz w:val="20"/>
          <w:szCs w:val="20"/>
        </w:rPr>
        <w:t>M</w:t>
      </w:r>
      <w:r w:rsidR="00BB42BF" w:rsidRPr="00BB42BF">
        <w:rPr>
          <w:rFonts w:asciiTheme="majorHAnsi" w:hAnsiTheme="majorHAnsi" w:cstheme="majorHAnsi"/>
          <w:sz w:val="20"/>
          <w:szCs w:val="20"/>
        </w:rPr>
        <w:t>;</w:t>
      </w:r>
      <w:r w:rsidR="00BB42BF">
        <w:rPr>
          <w:rFonts w:asciiTheme="majorHAnsi" w:hAnsiTheme="majorHAnsi" w:cstheme="majorHAnsi"/>
          <w:sz w:val="20"/>
          <w:szCs w:val="20"/>
        </w:rPr>
        <w:t xml:space="preserve"> see Ross </w:t>
      </w:r>
      <w:r w:rsidR="00BB42BF" w:rsidRPr="00BB42BF">
        <w:rPr>
          <w:rFonts w:asciiTheme="majorHAnsi" w:hAnsiTheme="majorHAnsi" w:cstheme="majorHAnsi"/>
          <w:sz w:val="20"/>
          <w:szCs w:val="20"/>
        </w:rPr>
        <w:t>et al.</w:t>
      </w:r>
      <w:r w:rsidR="00BB42BF">
        <w:rPr>
          <w:rFonts w:asciiTheme="majorHAnsi" w:hAnsiTheme="majorHAnsi" w:cstheme="majorHAnsi"/>
          <w:sz w:val="20"/>
          <w:szCs w:val="20"/>
        </w:rPr>
        <w:t>, 2021</w:t>
      </w:r>
      <w:r w:rsidR="00471AF7">
        <w:rPr>
          <w:rFonts w:asciiTheme="majorHAnsi" w:hAnsiTheme="majorHAnsi" w:cstheme="majorHAnsi"/>
          <w:sz w:val="20"/>
          <w:szCs w:val="20"/>
        </w:rPr>
        <w:t>a</w:t>
      </w:r>
      <w:r w:rsidR="00107572">
        <w:rPr>
          <w:rFonts w:asciiTheme="majorHAnsi" w:hAnsiTheme="majorHAnsi" w:cstheme="majorHAnsi"/>
          <w:sz w:val="20"/>
          <w:szCs w:val="20"/>
        </w:rPr>
        <w:t xml:space="preserve">), where higher values (lighter colours) represent louder soundscapes across all frequency bands </w:t>
      </w:r>
      <w:r w:rsidR="00D46F30">
        <w:rPr>
          <w:rFonts w:asciiTheme="majorHAnsi" w:hAnsiTheme="majorHAnsi" w:cstheme="majorHAnsi"/>
          <w:noProof/>
          <w:sz w:val="20"/>
          <w:szCs w:val="20"/>
        </w:rPr>
        <w:t>(Depraetere et al., 2012)</w:t>
      </w:r>
      <w:r w:rsidR="00107572">
        <w:rPr>
          <w:rFonts w:asciiTheme="majorHAnsi" w:hAnsiTheme="majorHAnsi" w:cstheme="majorHAnsi"/>
          <w:sz w:val="20"/>
          <w:szCs w:val="20"/>
        </w:rPr>
        <w:t>,</w:t>
      </w:r>
      <w:r w:rsidR="004F75C0" w:rsidRPr="004F75C0">
        <w:rPr>
          <w:rFonts w:asciiTheme="majorHAnsi" w:hAnsiTheme="majorHAnsi" w:cstheme="majorHAnsi"/>
          <w:sz w:val="20"/>
          <w:szCs w:val="20"/>
        </w:rPr>
        <w:t xml:space="preserve"> </w:t>
      </w:r>
      <w:r w:rsidR="004F75C0">
        <w:rPr>
          <w:rFonts w:asciiTheme="majorHAnsi" w:hAnsiTheme="majorHAnsi" w:cstheme="majorHAnsi"/>
          <w:sz w:val="20"/>
          <w:szCs w:val="20"/>
        </w:rPr>
        <w:t xml:space="preserve">and (d) the Normalised Difference Soundscape Index (NDSI), where higher values (lighter colours) represent a dominance of </w:t>
      </w:r>
      <w:proofErr w:type="spellStart"/>
      <w:r w:rsidR="004F75C0">
        <w:rPr>
          <w:rFonts w:asciiTheme="majorHAnsi" w:hAnsiTheme="majorHAnsi" w:cstheme="majorHAnsi"/>
          <w:sz w:val="20"/>
          <w:szCs w:val="20"/>
        </w:rPr>
        <w:t>biophony</w:t>
      </w:r>
      <w:proofErr w:type="spellEnd"/>
      <w:r w:rsidR="004F75C0">
        <w:rPr>
          <w:rFonts w:asciiTheme="majorHAnsi" w:hAnsiTheme="majorHAnsi" w:cstheme="majorHAnsi"/>
          <w:sz w:val="20"/>
          <w:szCs w:val="20"/>
        </w:rPr>
        <w:t xml:space="preserve"> in the soundscape, while lower values </w:t>
      </w:r>
      <w:r w:rsidR="00B82F8B">
        <w:rPr>
          <w:rFonts w:asciiTheme="majorHAnsi" w:hAnsiTheme="majorHAnsi" w:cstheme="majorHAnsi"/>
          <w:sz w:val="20"/>
          <w:szCs w:val="20"/>
        </w:rPr>
        <w:t xml:space="preserve">(darker colours) </w:t>
      </w:r>
      <w:r w:rsidR="004F75C0">
        <w:rPr>
          <w:rFonts w:asciiTheme="majorHAnsi" w:hAnsiTheme="majorHAnsi" w:cstheme="majorHAnsi"/>
          <w:sz w:val="20"/>
          <w:szCs w:val="20"/>
        </w:rPr>
        <w:t>comp</w:t>
      </w:r>
      <w:r w:rsidR="00BB42BF">
        <w:rPr>
          <w:rFonts w:asciiTheme="majorHAnsi" w:hAnsiTheme="majorHAnsi" w:cstheme="majorHAnsi"/>
          <w:sz w:val="20"/>
          <w:szCs w:val="20"/>
        </w:rPr>
        <w:t>ri</w:t>
      </w:r>
      <w:r w:rsidR="004F75C0">
        <w:rPr>
          <w:rFonts w:asciiTheme="majorHAnsi" w:hAnsiTheme="majorHAnsi" w:cstheme="majorHAnsi"/>
          <w:sz w:val="20"/>
          <w:szCs w:val="20"/>
        </w:rPr>
        <w:t xml:space="preserve">se mostly </w:t>
      </w:r>
      <w:commentRangeStart w:id="12"/>
      <w:proofErr w:type="spellStart"/>
      <w:r w:rsidR="004F75C0">
        <w:rPr>
          <w:rFonts w:asciiTheme="majorHAnsi" w:hAnsiTheme="majorHAnsi" w:cstheme="majorHAnsi"/>
          <w:sz w:val="20"/>
          <w:szCs w:val="20"/>
        </w:rPr>
        <w:t>anthropophony</w:t>
      </w:r>
      <w:commentRangeEnd w:id="12"/>
      <w:proofErr w:type="spellEnd"/>
      <w:r w:rsidR="000C3FBA">
        <w:rPr>
          <w:rStyle w:val="CommentReference"/>
        </w:rPr>
        <w:commentReference w:id="12"/>
      </w:r>
      <w:r w:rsidR="004F75C0">
        <w:rPr>
          <w:rFonts w:asciiTheme="majorHAnsi" w:hAnsiTheme="majorHAnsi" w:cstheme="majorHAnsi"/>
          <w:sz w:val="20"/>
          <w:szCs w:val="20"/>
        </w:rPr>
        <w:t xml:space="preserve"> </w:t>
      </w:r>
      <w:r w:rsidR="00D46F30">
        <w:rPr>
          <w:rFonts w:asciiTheme="majorHAnsi" w:hAnsiTheme="majorHAnsi" w:cstheme="majorHAnsi"/>
          <w:noProof/>
          <w:sz w:val="20"/>
          <w:szCs w:val="20"/>
        </w:rPr>
        <w:t>(Kasten et al., 2012)</w:t>
      </w:r>
      <w:r w:rsidR="004F75C0">
        <w:rPr>
          <w:rFonts w:asciiTheme="majorHAnsi" w:hAnsiTheme="majorHAnsi" w:cstheme="majorHAnsi"/>
          <w:sz w:val="20"/>
          <w:szCs w:val="20"/>
        </w:rPr>
        <w:t xml:space="preserve">. Note the signal of the typhoons on the soundscape, clear in (c) as an increase in total soundscape volume as the typhoons pass Okinawa, and in (d) as a decline in the relative </w:t>
      </w:r>
      <w:r w:rsidR="004F75C0">
        <w:rPr>
          <w:rFonts w:asciiTheme="majorHAnsi" w:hAnsiTheme="majorHAnsi" w:cstheme="majorHAnsi"/>
          <w:sz w:val="20"/>
          <w:szCs w:val="20"/>
        </w:rPr>
        <w:lastRenderedPageBreak/>
        <w:t xml:space="preserve">contribution of </w:t>
      </w:r>
      <w:proofErr w:type="spellStart"/>
      <w:r w:rsidR="004F75C0">
        <w:rPr>
          <w:rFonts w:asciiTheme="majorHAnsi" w:hAnsiTheme="majorHAnsi" w:cstheme="majorHAnsi"/>
          <w:sz w:val="20"/>
          <w:szCs w:val="20"/>
        </w:rPr>
        <w:t>biophony</w:t>
      </w:r>
      <w:proofErr w:type="spellEnd"/>
      <w:r w:rsidR="004F75C0">
        <w:rPr>
          <w:rFonts w:asciiTheme="majorHAnsi" w:hAnsiTheme="majorHAnsi" w:cstheme="majorHAnsi"/>
          <w:sz w:val="20"/>
          <w:szCs w:val="20"/>
        </w:rPr>
        <w:t xml:space="preserve"> (lighter colours) to the soundscape following the typhoons, suggesting changes to vocalisation behaviour and possible mortality in the wake of typhoon impact.</w:t>
      </w:r>
    </w:p>
    <w:bookmarkEnd w:id="11"/>
    <w:p w14:paraId="533690F8" w14:textId="77777777" w:rsidR="009A10C7" w:rsidRPr="00BA347A" w:rsidRDefault="009A10C7" w:rsidP="00BF4E70">
      <w:pPr>
        <w:spacing w:line="360" w:lineRule="auto"/>
        <w:jc w:val="both"/>
        <w:rPr>
          <w:rFonts w:asciiTheme="majorHAnsi" w:hAnsiTheme="majorHAnsi" w:cstheme="majorHAnsi"/>
        </w:rPr>
      </w:pPr>
    </w:p>
    <w:p w14:paraId="251B6A44" w14:textId="5F5655BE" w:rsidR="00BF4E70" w:rsidRPr="00BA347A" w:rsidRDefault="00BF4E70" w:rsidP="00BF4E70">
      <w:pPr>
        <w:spacing w:line="360" w:lineRule="auto"/>
        <w:jc w:val="both"/>
        <w:rPr>
          <w:rFonts w:asciiTheme="majorHAnsi" w:hAnsiTheme="majorHAnsi" w:cstheme="majorHAnsi"/>
          <w:i/>
          <w:iCs/>
          <w:sz w:val="21"/>
          <w:szCs w:val="21"/>
        </w:rPr>
      </w:pPr>
      <w:r w:rsidRPr="00BA347A">
        <w:rPr>
          <w:rFonts w:asciiTheme="majorHAnsi" w:hAnsiTheme="majorHAnsi" w:cstheme="majorHAnsi"/>
          <w:i/>
          <w:iCs/>
        </w:rPr>
        <w:t>Acoustic monitoring</w:t>
      </w:r>
      <w:r w:rsidR="00D6344D" w:rsidRPr="00BA347A">
        <w:rPr>
          <w:rFonts w:asciiTheme="majorHAnsi" w:hAnsiTheme="majorHAnsi" w:cstheme="majorHAnsi"/>
          <w:i/>
          <w:iCs/>
        </w:rPr>
        <w:t xml:space="preserve"> and </w:t>
      </w:r>
      <w:r w:rsidR="00F2454C" w:rsidRPr="00BA347A">
        <w:rPr>
          <w:rFonts w:asciiTheme="majorHAnsi" w:hAnsiTheme="majorHAnsi" w:cstheme="majorHAnsi"/>
          <w:i/>
          <w:iCs/>
        </w:rPr>
        <w:t>data processing</w:t>
      </w:r>
    </w:p>
    <w:p w14:paraId="254809AA" w14:textId="4FE7B0F0" w:rsidR="00F17534" w:rsidRPr="00BA347A" w:rsidRDefault="00F2454C" w:rsidP="00F2454C">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Song Meter SM4 recorder</w:t>
      </w:r>
      <w:r w:rsidR="00B82F8B">
        <w:rPr>
          <w:rFonts w:asciiTheme="majorHAnsi" w:hAnsiTheme="majorHAnsi" w:cstheme="majorHAnsi"/>
          <w:sz w:val="22"/>
          <w:szCs w:val="22"/>
        </w:rPr>
        <w:t>s</w:t>
      </w:r>
      <w:r w:rsidRPr="00BA347A">
        <w:rPr>
          <w:rFonts w:asciiTheme="majorHAnsi" w:hAnsiTheme="majorHAnsi" w:cstheme="majorHAnsi"/>
          <w:sz w:val="22"/>
          <w:szCs w:val="22"/>
        </w:rPr>
        <w:t xml:space="preserve"> (Wildlife Acoustics Inc., Concord, MA, USA) </w:t>
      </w:r>
      <w:r w:rsidR="00F17534" w:rsidRPr="00BA347A">
        <w:rPr>
          <w:rFonts w:asciiTheme="majorHAnsi" w:hAnsiTheme="majorHAnsi" w:cstheme="majorHAnsi"/>
          <w:sz w:val="22"/>
          <w:szCs w:val="22"/>
        </w:rPr>
        <w:t>are installed at approximately breast height (~1.3m)</w:t>
      </w:r>
      <w:r w:rsidR="00B82F8B">
        <w:rPr>
          <w:rFonts w:asciiTheme="majorHAnsi" w:hAnsiTheme="majorHAnsi" w:cstheme="majorHAnsi"/>
          <w:sz w:val="22"/>
          <w:szCs w:val="22"/>
        </w:rPr>
        <w:t xml:space="preserve"> at each field site</w:t>
      </w:r>
      <w:r w:rsidR="00F17534" w:rsidRPr="00BA347A">
        <w:rPr>
          <w:rFonts w:asciiTheme="majorHAnsi" w:hAnsiTheme="majorHAnsi" w:cstheme="majorHAnsi"/>
          <w:sz w:val="22"/>
          <w:szCs w:val="22"/>
        </w:rPr>
        <w:t xml:space="preserve"> and are programmed to record at default gain settings (+16 dB) via two omnidirectional microphones on a schedule of 10-minutes recording, 20-minutes standby, with recording starting on every hour and half hour. Data are saved to an SD card in stereo </w:t>
      </w:r>
      <w:r w:rsidRPr="00BA347A">
        <w:rPr>
          <w:rFonts w:asciiTheme="majorHAnsi" w:hAnsiTheme="majorHAnsi" w:cstheme="majorHAnsi"/>
          <w:sz w:val="22"/>
          <w:szCs w:val="22"/>
        </w:rPr>
        <w:t>.</w:t>
      </w:r>
      <w:r w:rsidR="00F17534" w:rsidRPr="00BA347A">
        <w:rPr>
          <w:rFonts w:asciiTheme="majorHAnsi" w:hAnsiTheme="majorHAnsi" w:cstheme="majorHAnsi"/>
          <w:sz w:val="22"/>
          <w:szCs w:val="22"/>
        </w:rPr>
        <w:t xml:space="preserve">WAV format at a sampling rate of 48-kHz. All audio data collected as part of the OKEON </w:t>
      </w:r>
      <w:proofErr w:type="spellStart"/>
      <w:r w:rsidR="00F17534" w:rsidRPr="00BA347A">
        <w:rPr>
          <w:rFonts w:asciiTheme="majorHAnsi" w:hAnsiTheme="majorHAnsi" w:cstheme="majorHAnsi"/>
          <w:sz w:val="22"/>
          <w:szCs w:val="22"/>
        </w:rPr>
        <w:t>Churamori</w:t>
      </w:r>
      <w:proofErr w:type="spellEnd"/>
      <w:r w:rsidR="00F17534" w:rsidRPr="00BA347A">
        <w:rPr>
          <w:rFonts w:asciiTheme="majorHAnsi" w:hAnsiTheme="majorHAnsi" w:cstheme="majorHAnsi"/>
          <w:sz w:val="22"/>
          <w:szCs w:val="22"/>
        </w:rPr>
        <w:t xml:space="preserve"> Project are archived with the Okinawa Institute of Science and Technology’s high-performance computing centre. </w:t>
      </w:r>
    </w:p>
    <w:p w14:paraId="6482A3A0" w14:textId="65683685" w:rsidR="00F2454C" w:rsidRPr="00BA347A" w:rsidRDefault="00F2454C" w:rsidP="00F2454C">
      <w:pPr>
        <w:spacing w:line="360" w:lineRule="auto"/>
        <w:rPr>
          <w:rFonts w:asciiTheme="majorHAnsi" w:hAnsiTheme="majorHAnsi" w:cstheme="majorHAnsi"/>
          <w:sz w:val="22"/>
          <w:szCs w:val="22"/>
        </w:rPr>
      </w:pPr>
      <w:r w:rsidRPr="00BA347A">
        <w:rPr>
          <w:rFonts w:asciiTheme="majorHAnsi" w:hAnsiTheme="majorHAnsi" w:cstheme="majorHAnsi"/>
          <w:sz w:val="22"/>
          <w:szCs w:val="22"/>
        </w:rPr>
        <w:tab/>
        <w:t>For each 10-minute audio file, we compute</w:t>
      </w:r>
      <w:r w:rsidR="00E65C39" w:rsidRPr="00BA347A">
        <w:rPr>
          <w:rFonts w:asciiTheme="majorHAnsi" w:hAnsiTheme="majorHAnsi" w:cstheme="majorHAnsi"/>
          <w:sz w:val="22"/>
          <w:szCs w:val="22"/>
        </w:rPr>
        <w:t>d</w:t>
      </w:r>
      <w:r w:rsidRPr="00BA347A">
        <w:rPr>
          <w:rFonts w:asciiTheme="majorHAnsi" w:hAnsiTheme="majorHAnsi" w:cstheme="majorHAnsi"/>
          <w:sz w:val="22"/>
          <w:szCs w:val="22"/>
        </w:rPr>
        <w:t xml:space="preserve"> three commonly used acoustic indices in R (version 4.</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4C13D8">
        <w:rPr>
          <w:rFonts w:asciiTheme="majorHAnsi" w:hAnsiTheme="majorHAnsi" w:cstheme="majorHAnsi"/>
          <w:sz w:val="22"/>
          <w:szCs w:val="22"/>
        </w:rPr>
        <w:t>1</w:t>
      </w:r>
      <w:r w:rsidRPr="00BA347A">
        <w:rPr>
          <w:rFonts w:asciiTheme="majorHAnsi" w:hAnsiTheme="majorHAnsi" w:cstheme="majorHAnsi"/>
          <w:sz w:val="22"/>
          <w:szCs w:val="22"/>
        </w:rPr>
        <w:t>; R Core Team 202</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F824B2" w:rsidRPr="00BA347A">
        <w:rPr>
          <w:rFonts w:asciiTheme="majorHAnsi" w:hAnsiTheme="majorHAnsi" w:cstheme="majorHAnsi"/>
          <w:sz w:val="22"/>
          <w:szCs w:val="22"/>
        </w:rPr>
        <w:t xml:space="preserve"> using the </w:t>
      </w:r>
      <w:proofErr w:type="spellStart"/>
      <w:r w:rsidR="005366F0" w:rsidRPr="00BA347A">
        <w:rPr>
          <w:rFonts w:asciiTheme="majorHAnsi" w:hAnsiTheme="majorHAnsi" w:cstheme="majorHAnsi"/>
          <w:i/>
          <w:iCs/>
          <w:sz w:val="22"/>
          <w:szCs w:val="22"/>
        </w:rPr>
        <w:t>soundecology</w:t>
      </w:r>
      <w:proofErr w:type="spellEnd"/>
      <w:r w:rsidR="005366F0" w:rsidRPr="00BA347A">
        <w:rPr>
          <w:rFonts w:asciiTheme="majorHAnsi" w:hAnsiTheme="majorHAnsi" w:cstheme="majorHAnsi"/>
          <w:sz w:val="22"/>
          <w:szCs w:val="22"/>
        </w:rPr>
        <w:t xml:space="preserve"> package (version 1.3.3; Villanueva-Rivera &amp; </w:t>
      </w:r>
      <w:proofErr w:type="spellStart"/>
      <w:r w:rsidR="005366F0" w:rsidRPr="00BA347A">
        <w:rPr>
          <w:rFonts w:asciiTheme="majorHAnsi" w:hAnsiTheme="majorHAnsi" w:cstheme="majorHAnsi"/>
          <w:sz w:val="22"/>
          <w:szCs w:val="22"/>
        </w:rPr>
        <w:t>Pijanowski</w:t>
      </w:r>
      <w:proofErr w:type="spellEnd"/>
      <w:r w:rsidR="005366F0" w:rsidRPr="00BA347A">
        <w:rPr>
          <w:rFonts w:asciiTheme="majorHAnsi" w:hAnsiTheme="majorHAnsi" w:cstheme="majorHAnsi"/>
          <w:sz w:val="22"/>
          <w:szCs w:val="22"/>
        </w:rPr>
        <w:t xml:space="preserve"> 2018)</w:t>
      </w:r>
      <w:r w:rsidR="00E65C39" w:rsidRPr="00BA347A">
        <w:rPr>
          <w:rFonts w:asciiTheme="majorHAnsi" w:hAnsiTheme="majorHAnsi" w:cstheme="majorHAnsi"/>
          <w:sz w:val="22"/>
          <w:szCs w:val="22"/>
        </w:rPr>
        <w:t xml:space="preserve">. </w:t>
      </w:r>
      <w:r w:rsidR="00523979" w:rsidRPr="00BA347A">
        <w:rPr>
          <w:rFonts w:asciiTheme="majorHAnsi" w:hAnsiTheme="majorHAnsi" w:cstheme="majorHAnsi"/>
          <w:sz w:val="22"/>
          <w:szCs w:val="22"/>
        </w:rPr>
        <w:t xml:space="preserve">We calculated the Normalised Difference Soundscape Index (NDSI) and its two component indices, </w:t>
      </w:r>
      <w:proofErr w:type="spellStart"/>
      <w:r w:rsidR="00523979" w:rsidRPr="00BA347A">
        <w:rPr>
          <w:rFonts w:asciiTheme="majorHAnsi" w:hAnsiTheme="majorHAnsi" w:cstheme="majorHAnsi"/>
          <w:sz w:val="22"/>
          <w:szCs w:val="22"/>
        </w:rPr>
        <w:t>Biophony</w:t>
      </w:r>
      <w:proofErr w:type="spellEnd"/>
      <w:r w:rsidR="00523979" w:rsidRPr="00BA347A">
        <w:rPr>
          <w:rFonts w:asciiTheme="majorHAnsi" w:hAnsiTheme="majorHAnsi" w:cstheme="majorHAnsi"/>
          <w:sz w:val="22"/>
          <w:szCs w:val="22"/>
        </w:rPr>
        <w:t xml:space="preserve"> (</w:t>
      </w:r>
      <w:proofErr w:type="spellStart"/>
      <w:r w:rsidR="00523979" w:rsidRPr="00BA347A">
        <w:rPr>
          <w:rFonts w:asciiTheme="majorHAnsi" w:hAnsiTheme="majorHAnsi" w:cstheme="majorHAnsi"/>
          <w:sz w:val="22"/>
          <w:szCs w:val="22"/>
        </w:rPr>
        <w:t>NDSI</w:t>
      </w:r>
      <w:r w:rsidR="00523979" w:rsidRPr="00BA347A">
        <w:rPr>
          <w:rFonts w:asciiTheme="majorHAnsi" w:hAnsiTheme="majorHAnsi" w:cstheme="majorHAnsi"/>
          <w:sz w:val="22"/>
          <w:szCs w:val="22"/>
          <w:vertAlign w:val="subscript"/>
        </w:rPr>
        <w:t>Bio</w:t>
      </w:r>
      <w:proofErr w:type="spellEnd"/>
      <w:r w:rsidR="00523979" w:rsidRPr="00BA347A">
        <w:rPr>
          <w:rFonts w:asciiTheme="majorHAnsi" w:hAnsiTheme="majorHAnsi" w:cstheme="majorHAnsi"/>
          <w:sz w:val="22"/>
          <w:szCs w:val="22"/>
        </w:rPr>
        <w:t xml:space="preserve">) and </w:t>
      </w:r>
      <w:proofErr w:type="spellStart"/>
      <w:r w:rsidR="00523979" w:rsidRPr="00BA347A">
        <w:rPr>
          <w:rFonts w:asciiTheme="majorHAnsi" w:hAnsiTheme="majorHAnsi" w:cstheme="majorHAnsi"/>
          <w:sz w:val="22"/>
          <w:szCs w:val="22"/>
        </w:rPr>
        <w:t>Anthropophony</w:t>
      </w:r>
      <w:proofErr w:type="spellEnd"/>
      <w:r w:rsidR="00523979" w:rsidRPr="00BA347A">
        <w:rPr>
          <w:rFonts w:asciiTheme="majorHAnsi" w:hAnsiTheme="majorHAnsi" w:cstheme="majorHAnsi"/>
          <w:sz w:val="22"/>
          <w:szCs w:val="22"/>
        </w:rPr>
        <w:t xml:space="preserve"> (</w:t>
      </w:r>
      <w:proofErr w:type="spellStart"/>
      <w:r w:rsidR="00523979" w:rsidRPr="00BA347A">
        <w:rPr>
          <w:rFonts w:asciiTheme="majorHAnsi" w:hAnsiTheme="majorHAnsi" w:cstheme="majorHAnsi"/>
          <w:sz w:val="22"/>
          <w:szCs w:val="22"/>
        </w:rPr>
        <w:t>NDSI</w:t>
      </w:r>
      <w:r w:rsidR="00523979" w:rsidRPr="00BA347A">
        <w:rPr>
          <w:rFonts w:asciiTheme="majorHAnsi" w:hAnsiTheme="majorHAnsi" w:cstheme="majorHAnsi"/>
          <w:sz w:val="22"/>
          <w:szCs w:val="22"/>
          <w:vertAlign w:val="subscript"/>
        </w:rPr>
        <w:t>Anthro</w:t>
      </w:r>
      <w:proofErr w:type="spellEnd"/>
      <w:r w:rsidR="00523979" w:rsidRPr="00BA347A">
        <w:rPr>
          <w:rFonts w:asciiTheme="majorHAnsi" w:hAnsiTheme="majorHAnsi" w:cstheme="majorHAnsi"/>
          <w:sz w:val="22"/>
          <w:szCs w:val="22"/>
        </w:rPr>
        <w:t>), by first generating a spectrogram</w:t>
      </w:r>
      <w:r w:rsidR="00D312E2">
        <w:rPr>
          <w:rFonts w:asciiTheme="majorHAnsi" w:hAnsiTheme="majorHAnsi" w:cstheme="majorHAnsi"/>
          <w:sz w:val="22"/>
          <w:szCs w:val="22"/>
        </w:rPr>
        <w:t xml:space="preserve"> via Fast Fourier Transformation (</w:t>
      </w:r>
      <w:proofErr w:type="spellStart"/>
      <w:r w:rsidR="00D312E2">
        <w:rPr>
          <w:rFonts w:asciiTheme="majorHAnsi" w:hAnsiTheme="majorHAnsi" w:cstheme="majorHAnsi"/>
          <w:sz w:val="22"/>
          <w:szCs w:val="22"/>
        </w:rPr>
        <w:t>Hanning</w:t>
      </w:r>
      <w:proofErr w:type="spellEnd"/>
      <w:r w:rsidR="00D312E2">
        <w:rPr>
          <w:rFonts w:asciiTheme="majorHAnsi" w:hAnsiTheme="majorHAnsi" w:cstheme="majorHAnsi"/>
          <w:sz w:val="22"/>
          <w:szCs w:val="22"/>
        </w:rPr>
        <w:t xml:space="preserve"> window size = 256) </w:t>
      </w:r>
      <w:r w:rsidR="00523979" w:rsidRPr="00BA347A">
        <w:rPr>
          <w:rFonts w:asciiTheme="majorHAnsi" w:hAnsiTheme="majorHAnsi" w:cstheme="majorHAnsi"/>
          <w:sz w:val="22"/>
          <w:szCs w:val="22"/>
        </w:rPr>
        <w:t xml:space="preserve">and splitting it into 1-kHz </w:t>
      </w:r>
      <w:r w:rsidR="007B601E" w:rsidRPr="00BA347A">
        <w:rPr>
          <w:rFonts w:asciiTheme="majorHAnsi" w:hAnsiTheme="majorHAnsi" w:cstheme="majorHAnsi"/>
          <w:sz w:val="22"/>
          <w:szCs w:val="22"/>
        </w:rPr>
        <w:t xml:space="preserve">frequency bands. </w:t>
      </w:r>
      <w:proofErr w:type="spellStart"/>
      <w:r w:rsidR="007B601E" w:rsidRPr="00BA347A">
        <w:rPr>
          <w:rFonts w:asciiTheme="majorHAnsi" w:hAnsiTheme="majorHAnsi" w:cstheme="majorHAnsi"/>
          <w:sz w:val="22"/>
          <w:szCs w:val="22"/>
        </w:rPr>
        <w:t>Biophony</w:t>
      </w:r>
      <w:proofErr w:type="spellEnd"/>
      <w:r w:rsidR="007B601E" w:rsidRPr="00BA347A">
        <w:rPr>
          <w:rFonts w:asciiTheme="majorHAnsi" w:hAnsiTheme="majorHAnsi" w:cstheme="majorHAnsi"/>
          <w:sz w:val="22"/>
          <w:szCs w:val="22"/>
        </w:rPr>
        <w:t xml:space="preserve"> and </w:t>
      </w:r>
      <w:proofErr w:type="spellStart"/>
      <w:r w:rsidR="007B601E" w:rsidRPr="00BA347A">
        <w:rPr>
          <w:rFonts w:asciiTheme="majorHAnsi" w:hAnsiTheme="majorHAnsi" w:cstheme="majorHAnsi"/>
          <w:sz w:val="22"/>
          <w:szCs w:val="22"/>
        </w:rPr>
        <w:t>Anthropophony</w:t>
      </w:r>
      <w:proofErr w:type="spellEnd"/>
      <w:r w:rsidR="007B601E" w:rsidRPr="00BA347A">
        <w:rPr>
          <w:rFonts w:asciiTheme="majorHAnsi" w:hAnsiTheme="majorHAnsi" w:cstheme="majorHAnsi"/>
          <w:sz w:val="22"/>
          <w:szCs w:val="22"/>
        </w:rPr>
        <w:t xml:space="preserve"> are then calculated as the sum of the amplitude of all 1-kHz bands in</w:t>
      </w:r>
      <w:r w:rsidR="00B82F8B">
        <w:rPr>
          <w:rFonts w:asciiTheme="majorHAnsi" w:hAnsiTheme="majorHAnsi" w:cstheme="majorHAnsi"/>
          <w:sz w:val="22"/>
          <w:szCs w:val="22"/>
        </w:rPr>
        <w:t>, respectively,</w:t>
      </w:r>
      <w:r w:rsidR="007B601E" w:rsidRPr="00BA347A">
        <w:rPr>
          <w:rFonts w:asciiTheme="majorHAnsi" w:hAnsiTheme="majorHAnsi" w:cstheme="majorHAnsi"/>
          <w:sz w:val="22"/>
          <w:szCs w:val="22"/>
        </w:rPr>
        <w:t xml:space="preserve"> the 2-11-kHz and 1-2-kHz frequency ranges</w:t>
      </w:r>
      <w:r w:rsidR="00B82F8B">
        <w:rPr>
          <w:rFonts w:asciiTheme="majorHAnsi" w:hAnsiTheme="majorHAnsi" w:cstheme="majorHAnsi"/>
          <w:sz w:val="22"/>
          <w:szCs w:val="22"/>
        </w:rPr>
        <w:t xml:space="preserve"> </w:t>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t xml:space="preserve">. NDSI is </w:t>
      </w:r>
      <w:r w:rsidR="00B76C02">
        <w:rPr>
          <w:rFonts w:asciiTheme="majorHAnsi" w:hAnsiTheme="majorHAnsi" w:cstheme="majorHAnsi"/>
          <w:sz w:val="22"/>
          <w:szCs w:val="22"/>
        </w:rPr>
        <w:t xml:space="preserve">calculated as </w:t>
      </w:r>
      <w:r w:rsidR="007B601E" w:rsidRPr="00BA347A">
        <w:rPr>
          <w:rFonts w:asciiTheme="majorHAnsi" w:hAnsiTheme="majorHAnsi" w:cstheme="majorHAnsi"/>
          <w:sz w:val="22"/>
          <w:szCs w:val="22"/>
        </w:rPr>
        <w:t>the ratio between these two components</w:t>
      </w:r>
      <w:r w:rsidR="00286917">
        <w:rPr>
          <w:rFonts w:asciiTheme="majorHAnsi" w:hAnsiTheme="majorHAnsi" w:cstheme="majorHAnsi"/>
          <w:sz w:val="22"/>
          <w:szCs w:val="22"/>
        </w:rPr>
        <w:t>,</w:t>
      </w:r>
      <w:r w:rsidR="00E9122E" w:rsidRPr="00BA347A">
        <w:rPr>
          <w:rFonts w:asciiTheme="majorHAnsi" w:hAnsiTheme="majorHAnsi" w:cstheme="majorHAnsi"/>
          <w:sz w:val="22"/>
          <w:szCs w:val="22"/>
        </w:rPr>
        <w:t xml:space="preserve"> such that higher values indicate a larger proportion of </w:t>
      </w:r>
      <w:proofErr w:type="spellStart"/>
      <w:r w:rsidR="002A5582">
        <w:rPr>
          <w:rFonts w:asciiTheme="majorHAnsi" w:hAnsiTheme="majorHAnsi" w:cstheme="majorHAnsi"/>
          <w:sz w:val="22"/>
          <w:szCs w:val="22"/>
        </w:rPr>
        <w:t>b</w:t>
      </w:r>
      <w:r w:rsidR="00E9122E" w:rsidRPr="00BA347A">
        <w:rPr>
          <w:rFonts w:asciiTheme="majorHAnsi" w:hAnsiTheme="majorHAnsi" w:cstheme="majorHAnsi"/>
          <w:sz w:val="22"/>
          <w:szCs w:val="22"/>
        </w:rPr>
        <w:t>iophony</w:t>
      </w:r>
      <w:proofErr w:type="spellEnd"/>
      <w:r w:rsidR="00E9122E" w:rsidRPr="00BA347A">
        <w:rPr>
          <w:rFonts w:asciiTheme="majorHAnsi" w:hAnsiTheme="majorHAnsi" w:cstheme="majorHAnsi"/>
          <w:sz w:val="22"/>
          <w:szCs w:val="22"/>
        </w:rPr>
        <w:t xml:space="preserve"> in the soundscape relative to </w:t>
      </w:r>
      <w:proofErr w:type="spellStart"/>
      <w:r w:rsidR="002A5582">
        <w:rPr>
          <w:rFonts w:asciiTheme="majorHAnsi" w:hAnsiTheme="majorHAnsi" w:cstheme="majorHAnsi"/>
          <w:sz w:val="22"/>
          <w:szCs w:val="22"/>
        </w:rPr>
        <w:t>a</w:t>
      </w:r>
      <w:r w:rsidR="00E9122E" w:rsidRPr="00BA347A">
        <w:rPr>
          <w:rFonts w:asciiTheme="majorHAnsi" w:hAnsiTheme="majorHAnsi" w:cstheme="majorHAnsi"/>
          <w:sz w:val="22"/>
          <w:szCs w:val="22"/>
        </w:rPr>
        <w:t>nthropophony</w:t>
      </w:r>
      <w:proofErr w:type="spellEnd"/>
      <w:r w:rsidR="00E9122E" w:rsidRPr="00BA347A">
        <w:rPr>
          <w:rFonts w:asciiTheme="majorHAnsi" w:hAnsiTheme="majorHAnsi" w:cstheme="majorHAnsi"/>
          <w:sz w:val="22"/>
          <w:szCs w:val="22"/>
        </w:rPr>
        <w:t xml:space="preserve">; NDSI scales -1 to +1, where -1 indicates complete dominance of </w:t>
      </w:r>
      <w:proofErr w:type="spellStart"/>
      <w:r w:rsidR="00D46F30">
        <w:rPr>
          <w:rFonts w:asciiTheme="majorHAnsi" w:hAnsiTheme="majorHAnsi" w:cstheme="majorHAnsi"/>
          <w:sz w:val="22"/>
          <w:szCs w:val="22"/>
        </w:rPr>
        <w:t>a</w:t>
      </w:r>
      <w:r w:rsidR="00E9122E" w:rsidRPr="00BA347A">
        <w:rPr>
          <w:rFonts w:asciiTheme="majorHAnsi" w:hAnsiTheme="majorHAnsi" w:cstheme="majorHAnsi"/>
          <w:sz w:val="22"/>
          <w:szCs w:val="22"/>
        </w:rPr>
        <w:t>nthropophony</w:t>
      </w:r>
      <w:proofErr w:type="spellEnd"/>
      <w:r w:rsidR="00E9122E" w:rsidRPr="00BA347A">
        <w:rPr>
          <w:rFonts w:asciiTheme="majorHAnsi" w:hAnsiTheme="majorHAnsi" w:cstheme="majorHAnsi"/>
          <w:sz w:val="22"/>
          <w:szCs w:val="22"/>
        </w:rPr>
        <w:t xml:space="preserve"> (low-frequency sound) whereas +1 indicates total </w:t>
      </w:r>
      <w:proofErr w:type="spellStart"/>
      <w:r w:rsidR="00E9122E" w:rsidRPr="00BA347A">
        <w:rPr>
          <w:rFonts w:asciiTheme="majorHAnsi" w:hAnsiTheme="majorHAnsi" w:cstheme="majorHAnsi"/>
          <w:sz w:val="22"/>
          <w:szCs w:val="22"/>
        </w:rPr>
        <w:t>Biophony</w:t>
      </w:r>
      <w:proofErr w:type="spellEnd"/>
      <w:r w:rsidR="007B601E" w:rsidRPr="00BA347A">
        <w:rPr>
          <w:rFonts w:asciiTheme="majorHAnsi" w:hAnsiTheme="majorHAnsi" w:cstheme="majorHAnsi"/>
          <w:sz w:val="22"/>
          <w:szCs w:val="22"/>
        </w:rPr>
        <w:t xml:space="preserve"> </w:t>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t>.</w:t>
      </w:r>
      <w:r w:rsidR="00E9122E" w:rsidRPr="00BA347A">
        <w:rPr>
          <w:rFonts w:asciiTheme="majorHAnsi" w:hAnsiTheme="majorHAnsi" w:cstheme="majorHAnsi"/>
          <w:sz w:val="22"/>
          <w:szCs w:val="22"/>
        </w:rPr>
        <w:t xml:space="preserve"> </w:t>
      </w:r>
      <w:r w:rsidR="00C81F6F" w:rsidRPr="00BA347A">
        <w:rPr>
          <w:rFonts w:asciiTheme="majorHAnsi" w:hAnsiTheme="majorHAnsi" w:cstheme="majorHAnsi"/>
          <w:sz w:val="22"/>
          <w:szCs w:val="22"/>
        </w:rPr>
        <w:t xml:space="preserve">This approach is preferable in our case over the original suggestion to compare </w:t>
      </w:r>
      <w:proofErr w:type="spellStart"/>
      <w:r w:rsidR="00C81F6F" w:rsidRPr="00BA347A">
        <w:rPr>
          <w:rFonts w:asciiTheme="majorHAnsi" w:hAnsiTheme="majorHAnsi" w:cstheme="majorHAnsi"/>
          <w:sz w:val="22"/>
          <w:szCs w:val="22"/>
        </w:rPr>
        <w:t>Anthropophony</w:t>
      </w:r>
      <w:proofErr w:type="spellEnd"/>
      <w:r w:rsidR="00C81F6F" w:rsidRPr="00BA347A">
        <w:rPr>
          <w:rFonts w:asciiTheme="majorHAnsi" w:hAnsiTheme="majorHAnsi" w:cstheme="majorHAnsi"/>
          <w:sz w:val="22"/>
          <w:szCs w:val="22"/>
        </w:rPr>
        <w:t xml:space="preserve"> with the highest amplitude frequency band from the </w:t>
      </w:r>
      <w:proofErr w:type="spellStart"/>
      <w:r w:rsidR="00C81F6F" w:rsidRPr="00BA347A">
        <w:rPr>
          <w:rFonts w:asciiTheme="majorHAnsi" w:hAnsiTheme="majorHAnsi" w:cstheme="majorHAnsi"/>
          <w:sz w:val="22"/>
          <w:szCs w:val="22"/>
        </w:rPr>
        <w:t>Biophony</w:t>
      </w:r>
      <w:proofErr w:type="spellEnd"/>
      <w:r w:rsidR="00C81F6F" w:rsidRPr="00BA347A">
        <w:rPr>
          <w:rFonts w:asciiTheme="majorHAnsi" w:hAnsiTheme="majorHAnsi" w:cstheme="majorHAnsi"/>
          <w:sz w:val="22"/>
          <w:szCs w:val="22"/>
        </w:rPr>
        <w:t xml:space="preserve"> range </w:t>
      </w:r>
      <w:r w:rsidR="00D46F30">
        <w:rPr>
          <w:rFonts w:asciiTheme="majorHAnsi" w:hAnsiTheme="majorHAnsi" w:cstheme="majorHAnsi"/>
          <w:noProof/>
          <w:sz w:val="22"/>
          <w:szCs w:val="22"/>
        </w:rPr>
        <w:t>(Kasten et al., 2012)</w:t>
      </w:r>
      <w:r w:rsidR="00C81F6F" w:rsidRPr="00BA347A">
        <w:rPr>
          <w:rFonts w:asciiTheme="majorHAnsi" w:hAnsiTheme="majorHAnsi" w:cstheme="majorHAnsi"/>
          <w:sz w:val="22"/>
          <w:szCs w:val="22"/>
        </w:rPr>
        <w:t xml:space="preserve">, since it provides less weight to </w:t>
      </w:r>
      <w:proofErr w:type="spellStart"/>
      <w:r w:rsidR="00C81F6F" w:rsidRPr="00BA347A">
        <w:rPr>
          <w:rFonts w:asciiTheme="majorHAnsi" w:hAnsiTheme="majorHAnsi" w:cstheme="majorHAnsi"/>
          <w:sz w:val="22"/>
          <w:szCs w:val="22"/>
        </w:rPr>
        <w:t>Anthropophony</w:t>
      </w:r>
      <w:proofErr w:type="spellEnd"/>
      <w:r w:rsidR="00C81F6F" w:rsidRPr="00BA347A">
        <w:rPr>
          <w:rFonts w:asciiTheme="majorHAnsi" w:hAnsiTheme="majorHAnsi" w:cstheme="majorHAnsi"/>
          <w:sz w:val="22"/>
          <w:szCs w:val="22"/>
        </w:rPr>
        <w:t xml:space="preserve"> and a greater focus on </w:t>
      </w:r>
      <w:proofErr w:type="spellStart"/>
      <w:r w:rsidR="00C81F6F" w:rsidRPr="00BA347A">
        <w:rPr>
          <w:rFonts w:asciiTheme="majorHAnsi" w:hAnsiTheme="majorHAnsi" w:cstheme="majorHAnsi"/>
          <w:sz w:val="22"/>
          <w:szCs w:val="22"/>
        </w:rPr>
        <w:t>biophony</w:t>
      </w:r>
      <w:proofErr w:type="spellEnd"/>
      <w:r w:rsidR="00C81F6F" w:rsidRPr="00BA347A">
        <w:rPr>
          <w:rFonts w:asciiTheme="majorHAnsi" w:hAnsiTheme="majorHAnsi" w:cstheme="majorHAnsi"/>
          <w:sz w:val="22"/>
          <w:szCs w:val="22"/>
        </w:rPr>
        <w:t xml:space="preserve"> (S. Gage, pers. Comm.), which is important when considering biotic responses to typhoons. </w:t>
      </w:r>
      <w:r w:rsidR="00E65C39" w:rsidRPr="00BA347A">
        <w:rPr>
          <w:rFonts w:asciiTheme="majorHAnsi" w:hAnsiTheme="majorHAnsi" w:cstheme="majorHAnsi"/>
          <w:sz w:val="22"/>
          <w:szCs w:val="22"/>
        </w:rPr>
        <w:t xml:space="preserve">Choice of acoustic indices was determined by previous work in this system showing that these indices generally well reflect biodiversity across the range of sonic conditions experienced in Okinawa </w:t>
      </w:r>
      <w:r w:rsidR="00D46F30">
        <w:rPr>
          <w:rFonts w:asciiTheme="majorHAnsi" w:hAnsiTheme="majorHAnsi" w:cstheme="majorHAnsi"/>
          <w:noProof/>
          <w:sz w:val="22"/>
          <w:szCs w:val="22"/>
        </w:rPr>
        <w:t>(Ross et al., 2021</w:t>
      </w:r>
      <w:r w:rsidR="00471AF7">
        <w:rPr>
          <w:rFonts w:asciiTheme="majorHAnsi" w:hAnsiTheme="majorHAnsi" w:cstheme="majorHAnsi"/>
          <w:noProof/>
          <w:sz w:val="22"/>
          <w:szCs w:val="22"/>
        </w:rPr>
        <w:t>a</w:t>
      </w:r>
      <w:r w:rsidR="00D46F30">
        <w:rPr>
          <w:rFonts w:asciiTheme="majorHAnsi" w:hAnsiTheme="majorHAnsi" w:cstheme="majorHAnsi"/>
          <w:noProof/>
          <w:sz w:val="22"/>
          <w:szCs w:val="22"/>
        </w:rPr>
        <w:t>)</w:t>
      </w:r>
      <w:r w:rsidR="00E65C39" w:rsidRPr="00BA347A">
        <w:rPr>
          <w:rFonts w:asciiTheme="majorHAnsi" w:hAnsiTheme="majorHAnsi" w:cstheme="majorHAnsi"/>
          <w:sz w:val="22"/>
          <w:szCs w:val="22"/>
        </w:rPr>
        <w:t>.</w:t>
      </w:r>
      <w:r w:rsidR="00C81F6F" w:rsidRPr="00BA347A">
        <w:rPr>
          <w:rFonts w:asciiTheme="majorHAnsi" w:hAnsiTheme="majorHAnsi" w:cstheme="majorHAnsi"/>
          <w:sz w:val="22"/>
          <w:szCs w:val="22"/>
        </w:rPr>
        <w:t xml:space="preserve"> T</w:t>
      </w:r>
      <w:r w:rsidR="00125A50" w:rsidRPr="00BA347A">
        <w:rPr>
          <w:rFonts w:asciiTheme="majorHAnsi" w:hAnsiTheme="majorHAnsi" w:cstheme="majorHAnsi"/>
          <w:sz w:val="22"/>
          <w:szCs w:val="22"/>
        </w:rPr>
        <w:t xml:space="preserve">o facilitate comparisons among indices across studies, we normalised acoustic index values before analysis, producing relative proportions by dividing </w:t>
      </w:r>
      <w:proofErr w:type="spellStart"/>
      <w:r w:rsidR="00125A50" w:rsidRPr="00BA347A">
        <w:rPr>
          <w:rFonts w:asciiTheme="majorHAnsi" w:hAnsiTheme="majorHAnsi" w:cstheme="majorHAnsi"/>
          <w:sz w:val="22"/>
          <w:szCs w:val="22"/>
        </w:rPr>
        <w:t>NDSI</w:t>
      </w:r>
      <w:r w:rsidR="00125A50" w:rsidRPr="00BA347A">
        <w:rPr>
          <w:rFonts w:asciiTheme="majorHAnsi" w:hAnsiTheme="majorHAnsi" w:cstheme="majorHAnsi"/>
          <w:sz w:val="22"/>
          <w:szCs w:val="22"/>
          <w:vertAlign w:val="subscript"/>
        </w:rPr>
        <w:t>Bio</w:t>
      </w:r>
      <w:proofErr w:type="spellEnd"/>
      <w:r w:rsidR="00125A50" w:rsidRPr="00BA347A">
        <w:rPr>
          <w:rFonts w:asciiTheme="majorHAnsi" w:hAnsiTheme="majorHAnsi" w:cstheme="majorHAnsi"/>
          <w:sz w:val="22"/>
          <w:szCs w:val="22"/>
          <w:vertAlign w:val="subscript"/>
        </w:rPr>
        <w:t xml:space="preserve"> </w:t>
      </w:r>
      <w:r w:rsidR="00125A50" w:rsidRPr="00BA347A">
        <w:rPr>
          <w:rFonts w:asciiTheme="majorHAnsi" w:hAnsiTheme="majorHAnsi" w:cstheme="majorHAnsi"/>
          <w:sz w:val="22"/>
          <w:szCs w:val="22"/>
        </w:rPr>
        <w:t xml:space="preserve">and </w:t>
      </w:r>
      <w:proofErr w:type="spellStart"/>
      <w:r w:rsidR="00125A50" w:rsidRPr="00BA347A">
        <w:rPr>
          <w:rFonts w:asciiTheme="majorHAnsi" w:hAnsiTheme="majorHAnsi" w:cstheme="majorHAnsi"/>
          <w:sz w:val="22"/>
          <w:szCs w:val="22"/>
        </w:rPr>
        <w:t>NDSI</w:t>
      </w:r>
      <w:r w:rsidR="00125A50" w:rsidRPr="00BA347A">
        <w:rPr>
          <w:rFonts w:asciiTheme="majorHAnsi" w:hAnsiTheme="majorHAnsi" w:cstheme="majorHAnsi"/>
          <w:sz w:val="22"/>
          <w:szCs w:val="22"/>
          <w:vertAlign w:val="subscript"/>
        </w:rPr>
        <w:t>Anthro</w:t>
      </w:r>
      <w:proofErr w:type="spellEnd"/>
      <w:r w:rsidR="00125A50" w:rsidRPr="00BA347A">
        <w:rPr>
          <w:rFonts w:asciiTheme="majorHAnsi" w:hAnsiTheme="majorHAnsi" w:cstheme="majorHAnsi"/>
          <w:sz w:val="22"/>
          <w:szCs w:val="22"/>
        </w:rPr>
        <w:t xml:space="preserve"> each by their site-specific maximum </w:t>
      </w:r>
      <w:r w:rsidR="00D46F30">
        <w:rPr>
          <w:rFonts w:asciiTheme="majorHAnsi" w:hAnsiTheme="majorHAnsi" w:cstheme="majorHAnsi"/>
          <w:noProof/>
          <w:sz w:val="22"/>
          <w:szCs w:val="22"/>
        </w:rPr>
        <w:t>(Bradfer-Lawrence et al., 2020)</w:t>
      </w:r>
      <w:r w:rsidR="00125A50" w:rsidRPr="00BA347A">
        <w:rPr>
          <w:rFonts w:asciiTheme="majorHAnsi" w:hAnsiTheme="majorHAnsi" w:cstheme="majorHAnsi"/>
          <w:sz w:val="22"/>
          <w:szCs w:val="22"/>
        </w:rPr>
        <w:t xml:space="preserve">, and normalising NDSI as (NDSI + 1)/2, since it ranges -1 and +1 and so cannot be scaled by its </w:t>
      </w:r>
      <w:r w:rsidR="004C3D32" w:rsidRPr="00BA347A">
        <w:rPr>
          <w:rFonts w:asciiTheme="majorHAnsi" w:hAnsiTheme="majorHAnsi" w:cstheme="majorHAnsi"/>
          <w:sz w:val="22"/>
          <w:szCs w:val="22"/>
        </w:rPr>
        <w:t>maximum</w:t>
      </w:r>
      <w:r w:rsidR="00125A50" w:rsidRPr="00BA347A">
        <w:rPr>
          <w:rFonts w:asciiTheme="majorHAnsi" w:hAnsiTheme="majorHAnsi" w:cstheme="majorHAnsi"/>
          <w:sz w:val="22"/>
          <w:szCs w:val="22"/>
        </w:rPr>
        <w:t xml:space="preserve"> to normalise values </w:t>
      </w:r>
      <w:r w:rsidR="00D46F30">
        <w:rPr>
          <w:rFonts w:asciiTheme="majorHAnsi" w:hAnsiTheme="majorHAnsi" w:cstheme="majorHAnsi"/>
          <w:noProof/>
          <w:sz w:val="22"/>
          <w:szCs w:val="22"/>
        </w:rPr>
        <w:t>(Fairbrass et al., 2017)</w:t>
      </w:r>
      <w:r w:rsidR="00125A50" w:rsidRPr="00BA347A">
        <w:rPr>
          <w:rFonts w:asciiTheme="majorHAnsi" w:hAnsiTheme="majorHAnsi" w:cstheme="majorHAnsi"/>
          <w:sz w:val="22"/>
          <w:szCs w:val="22"/>
        </w:rPr>
        <w:t xml:space="preserve">. </w:t>
      </w:r>
    </w:p>
    <w:p w14:paraId="2CD0FB88" w14:textId="7E6CCF56" w:rsidR="009A10C7" w:rsidRPr="00924847" w:rsidRDefault="006C40B1" w:rsidP="00FA644E">
      <w:pPr>
        <w:spacing w:line="360" w:lineRule="auto"/>
        <w:rPr>
          <w:rFonts w:asciiTheme="majorHAnsi" w:hAnsiTheme="majorHAnsi" w:cstheme="majorHAnsi"/>
          <w:color w:val="FF0000"/>
          <w:sz w:val="22"/>
          <w:szCs w:val="22"/>
        </w:rPr>
      </w:pPr>
      <w:r w:rsidRPr="00BA347A">
        <w:rPr>
          <w:rFonts w:asciiTheme="majorHAnsi" w:hAnsiTheme="majorHAnsi" w:cstheme="majorHAnsi"/>
          <w:sz w:val="22"/>
          <w:szCs w:val="22"/>
        </w:rPr>
        <w:tab/>
        <w:t xml:space="preserve">We also used supervised machine learning methods (see </w:t>
      </w:r>
      <w:r w:rsidRPr="00BA347A">
        <w:rPr>
          <w:rFonts w:asciiTheme="majorHAnsi" w:hAnsiTheme="majorHAnsi" w:cstheme="majorHAnsi"/>
          <w:noProof/>
          <w:sz w:val="22"/>
          <w:szCs w:val="22"/>
        </w:rPr>
        <w:t>Ross et al., 2018)</w:t>
      </w:r>
      <w:r w:rsidRPr="00BA347A">
        <w:rPr>
          <w:rFonts w:asciiTheme="majorHAnsi" w:hAnsiTheme="majorHAnsi" w:cstheme="majorHAnsi"/>
          <w:sz w:val="22"/>
          <w:szCs w:val="22"/>
        </w:rPr>
        <w:t xml:space="preserve"> to identify and count detections of three </w:t>
      </w:r>
      <w:r w:rsidR="00BB42BF">
        <w:rPr>
          <w:rFonts w:asciiTheme="majorHAnsi" w:hAnsiTheme="majorHAnsi" w:cstheme="majorHAnsi"/>
          <w:sz w:val="22"/>
          <w:szCs w:val="22"/>
        </w:rPr>
        <w:t xml:space="preserve">key focal </w:t>
      </w:r>
      <w:r w:rsidRPr="00BA347A">
        <w:rPr>
          <w:rFonts w:asciiTheme="majorHAnsi" w:hAnsiTheme="majorHAnsi" w:cstheme="majorHAnsi"/>
          <w:sz w:val="22"/>
          <w:szCs w:val="22"/>
        </w:rPr>
        <w:t xml:space="preserve">bird species </w:t>
      </w:r>
      <w:r w:rsidR="00D46F30">
        <w:rPr>
          <w:rFonts w:asciiTheme="majorHAnsi" w:hAnsiTheme="majorHAnsi" w:cstheme="majorHAnsi"/>
          <w:sz w:val="22"/>
          <w:szCs w:val="22"/>
        </w:rPr>
        <w:t>from our recordings</w:t>
      </w:r>
      <w:r w:rsidRPr="00BA347A">
        <w:rPr>
          <w:rFonts w:asciiTheme="majorHAnsi" w:hAnsiTheme="majorHAnsi" w:cstheme="majorHAnsi"/>
          <w:sz w:val="22"/>
          <w:szCs w:val="22"/>
        </w:rPr>
        <w:t>. We used Kaleidoscope Pro (version 5.3.0</w:t>
      </w:r>
      <w:r w:rsidR="006E4B23">
        <w:rPr>
          <w:rFonts w:asciiTheme="majorHAnsi" w:hAnsiTheme="majorHAnsi" w:cstheme="majorHAnsi"/>
          <w:sz w:val="22"/>
          <w:szCs w:val="22"/>
        </w:rPr>
        <w:t>;</w:t>
      </w:r>
      <w:r w:rsidRPr="00BA347A">
        <w:rPr>
          <w:rFonts w:asciiTheme="majorHAnsi" w:hAnsiTheme="majorHAnsi" w:cstheme="majorHAnsi"/>
          <w:sz w:val="22"/>
          <w:szCs w:val="22"/>
        </w:rPr>
        <w:t xml:space="preserve"> Wildlife Acoustics Inc., Concord, MA, USA) to train software recognisers for the large-</w:t>
      </w:r>
      <w:r w:rsidRPr="00BA347A">
        <w:rPr>
          <w:rFonts w:asciiTheme="majorHAnsi" w:hAnsiTheme="majorHAnsi" w:cstheme="majorHAnsi"/>
          <w:sz w:val="22"/>
          <w:szCs w:val="22"/>
        </w:rPr>
        <w:lastRenderedPageBreak/>
        <w:t>billed crow (</w:t>
      </w:r>
      <w:commentRangeStart w:id="13"/>
      <w:proofErr w:type="spellStart"/>
      <w:r w:rsidRPr="00BA347A">
        <w:rPr>
          <w:rFonts w:asciiTheme="majorHAnsi" w:hAnsiTheme="majorHAnsi" w:cstheme="majorHAnsi"/>
          <w:i/>
          <w:iCs/>
          <w:sz w:val="22"/>
          <w:szCs w:val="22"/>
        </w:rPr>
        <w:t>Corvus</w:t>
      </w:r>
      <w:proofErr w:type="spellEnd"/>
      <w:r w:rsidRPr="00BA347A">
        <w:rPr>
          <w:rFonts w:asciiTheme="majorHAnsi" w:hAnsiTheme="majorHAnsi" w:cstheme="majorHAnsi"/>
          <w:i/>
          <w:iCs/>
          <w:sz w:val="22"/>
          <w:szCs w:val="22"/>
        </w:rPr>
        <w:t xml:space="preserve"> </w:t>
      </w:r>
      <w:proofErr w:type="spellStart"/>
      <w:r w:rsidRPr="00BA347A">
        <w:rPr>
          <w:rFonts w:asciiTheme="majorHAnsi" w:hAnsiTheme="majorHAnsi" w:cstheme="majorHAnsi"/>
          <w:i/>
          <w:iCs/>
          <w:sz w:val="22"/>
          <w:szCs w:val="22"/>
        </w:rPr>
        <w:t>macrorhynchos</w:t>
      </w:r>
      <w:proofErr w:type="spellEnd"/>
      <w:r w:rsidRPr="00BA347A">
        <w:rPr>
          <w:rFonts w:asciiTheme="majorHAnsi" w:hAnsiTheme="majorHAnsi" w:cstheme="majorHAnsi"/>
          <w:sz w:val="22"/>
          <w:szCs w:val="22"/>
        </w:rPr>
        <w:t xml:space="preserve">, </w:t>
      </w:r>
      <w:r w:rsidRPr="00BA347A">
        <w:rPr>
          <w:rFonts w:asciiTheme="majorHAnsi" w:hAnsiTheme="majorHAnsi" w:cstheme="majorHAnsi"/>
          <w:sz w:val="22"/>
          <w:szCs w:val="22"/>
        </w:rPr>
        <w:t>嘴太烏</w:t>
      </w:r>
      <w:r w:rsidRPr="00BA347A">
        <w:rPr>
          <w:rFonts w:asciiTheme="majorHAnsi" w:hAnsiTheme="majorHAnsi" w:cstheme="majorHAnsi"/>
          <w:sz w:val="22"/>
          <w:szCs w:val="22"/>
        </w:rPr>
        <w:t xml:space="preserve"> in Japanese</w:t>
      </w:r>
      <w:commentRangeEnd w:id="13"/>
      <w:r w:rsidR="00851340">
        <w:rPr>
          <w:rStyle w:val="CommentReference"/>
        </w:rPr>
        <w:commentReference w:id="13"/>
      </w:r>
      <w:r w:rsidRPr="00BA347A">
        <w:rPr>
          <w:rFonts w:asciiTheme="majorHAnsi" w:hAnsiTheme="majorHAnsi" w:cstheme="majorHAnsi"/>
          <w:sz w:val="22"/>
          <w:szCs w:val="22"/>
        </w:rPr>
        <w:t>)</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the Japanese bush warbler (</w:t>
      </w:r>
      <w:proofErr w:type="spellStart"/>
      <w:r w:rsidRPr="00BA347A">
        <w:rPr>
          <w:rFonts w:asciiTheme="majorHAnsi" w:hAnsiTheme="majorHAnsi" w:cstheme="majorHAnsi"/>
          <w:i/>
          <w:iCs/>
          <w:sz w:val="22"/>
          <w:szCs w:val="22"/>
        </w:rPr>
        <w:t>Horornis</w:t>
      </w:r>
      <w:proofErr w:type="spellEnd"/>
      <w:r w:rsidRPr="00BA347A">
        <w:rPr>
          <w:rFonts w:asciiTheme="majorHAnsi" w:hAnsiTheme="majorHAnsi" w:cstheme="majorHAnsi"/>
          <w:i/>
          <w:iCs/>
          <w:sz w:val="22"/>
          <w:szCs w:val="22"/>
        </w:rPr>
        <w:t xml:space="preserve"> </w:t>
      </w:r>
      <w:proofErr w:type="spellStart"/>
      <w:r w:rsidRPr="00BA347A">
        <w:rPr>
          <w:rFonts w:asciiTheme="majorHAnsi" w:hAnsiTheme="majorHAnsi" w:cstheme="majorHAnsi"/>
          <w:i/>
          <w:iCs/>
          <w:sz w:val="22"/>
          <w:szCs w:val="22"/>
        </w:rPr>
        <w:t>diphone</w:t>
      </w:r>
      <w:proofErr w:type="spellEnd"/>
      <w:r w:rsidRPr="00BA347A">
        <w:rPr>
          <w:rFonts w:asciiTheme="majorHAnsi" w:hAnsiTheme="majorHAnsi" w:cstheme="majorHAnsi"/>
          <w:sz w:val="22"/>
          <w:szCs w:val="22"/>
        </w:rPr>
        <w:t xml:space="preserve">, </w:t>
      </w:r>
      <w:commentRangeStart w:id="14"/>
      <w:r w:rsidRPr="00BA347A">
        <w:rPr>
          <w:rFonts w:asciiTheme="majorHAnsi" w:hAnsiTheme="majorHAnsi" w:cstheme="majorHAnsi"/>
          <w:sz w:val="22"/>
          <w:szCs w:val="22"/>
        </w:rPr>
        <w:t>鶯</w:t>
      </w:r>
      <w:commentRangeEnd w:id="14"/>
      <w:r w:rsidR="009B32F9">
        <w:rPr>
          <w:rStyle w:val="CommentReference"/>
        </w:rPr>
        <w:commentReference w:id="14"/>
      </w:r>
      <w:r w:rsidRPr="00BA347A">
        <w:rPr>
          <w:rFonts w:asciiTheme="majorHAnsi" w:hAnsiTheme="majorHAnsi" w:cstheme="majorHAnsi"/>
          <w:sz w:val="22"/>
          <w:szCs w:val="22"/>
        </w:rPr>
        <w:t>)</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and the Ryukyu scops-owl (</w:t>
      </w:r>
      <w:r w:rsidRPr="00BA347A">
        <w:rPr>
          <w:rFonts w:asciiTheme="majorHAnsi" w:hAnsiTheme="majorHAnsi" w:cstheme="majorHAnsi"/>
          <w:i/>
          <w:iCs/>
          <w:sz w:val="22"/>
          <w:szCs w:val="22"/>
        </w:rPr>
        <w:t>Otus elegans</w:t>
      </w:r>
      <w:r w:rsidRPr="00BA347A">
        <w:rPr>
          <w:rFonts w:asciiTheme="majorHAnsi" w:hAnsiTheme="majorHAnsi" w:cstheme="majorHAnsi"/>
          <w:sz w:val="22"/>
          <w:szCs w:val="22"/>
        </w:rPr>
        <w:t xml:space="preserve">, </w:t>
      </w:r>
      <w:commentRangeStart w:id="15"/>
      <w:r w:rsidRPr="00BA347A">
        <w:rPr>
          <w:rFonts w:asciiTheme="majorHAnsi" w:hAnsiTheme="majorHAnsi" w:cstheme="majorHAnsi"/>
          <w:sz w:val="22"/>
          <w:szCs w:val="22"/>
        </w:rPr>
        <w:t>琉球木の葉木菟</w:t>
      </w:r>
      <w:commentRangeEnd w:id="15"/>
      <w:r w:rsidR="009B32F9">
        <w:rPr>
          <w:rStyle w:val="CommentReference"/>
        </w:rPr>
        <w:commentReference w:id="15"/>
      </w:r>
      <w:r w:rsidRPr="00BA347A">
        <w:rPr>
          <w:rFonts w:asciiTheme="majorHAnsi" w:hAnsiTheme="majorHAnsi" w:cstheme="majorHAnsi"/>
          <w:sz w:val="22"/>
          <w:szCs w:val="22"/>
        </w:rPr>
        <w:t>).</w:t>
      </w:r>
      <w:r w:rsidR="00704816" w:rsidRPr="00BA347A">
        <w:rPr>
          <w:rFonts w:asciiTheme="majorHAnsi" w:hAnsiTheme="majorHAnsi" w:cstheme="majorHAnsi"/>
          <w:sz w:val="22"/>
          <w:szCs w:val="22"/>
        </w:rPr>
        <w:t xml:space="preserve"> Together, these species exhibit a range of life histories, habitat affinities, vocal repertoires, and conservation statuses</w:t>
      </w:r>
      <w:r w:rsidR="00D37EEC" w:rsidRPr="00BA347A">
        <w:rPr>
          <w:rFonts w:asciiTheme="majorHAnsi" w:hAnsiTheme="majorHAnsi" w:cstheme="majorHAnsi"/>
          <w:sz w:val="22"/>
          <w:szCs w:val="22"/>
        </w:rPr>
        <w:t xml:space="preserve"> </w:t>
      </w:r>
      <w:r w:rsidR="00D46F30" w:rsidRPr="00D46F30">
        <w:rPr>
          <w:rFonts w:ascii="Calibri Light" w:hAnsiTheme="majorHAnsi" w:cs="Calibri Light"/>
          <w:sz w:val="22"/>
        </w:rPr>
        <w:t>(</w:t>
      </w:r>
      <w:proofErr w:type="spellStart"/>
      <w:r w:rsidR="00D46F30" w:rsidRPr="00D46F30">
        <w:rPr>
          <w:rFonts w:ascii="Calibri Light" w:hAnsiTheme="majorHAnsi" w:cs="Calibri Light"/>
          <w:sz w:val="22"/>
        </w:rPr>
        <w:t>Hamao</w:t>
      </w:r>
      <w:proofErr w:type="spellEnd"/>
      <w:r w:rsidR="00D46F30" w:rsidRPr="00D46F30">
        <w:rPr>
          <w:rFonts w:ascii="Calibri Light" w:hAnsiTheme="majorHAnsi" w:cs="Calibri Light"/>
          <w:sz w:val="22"/>
        </w:rPr>
        <w:t xml:space="preserve">, 2013; Inoue et al., 2019; </w:t>
      </w:r>
      <w:proofErr w:type="spellStart"/>
      <w:r w:rsidR="00D46F30" w:rsidRPr="00D46F30">
        <w:rPr>
          <w:rFonts w:ascii="Calibri Light" w:hAnsiTheme="majorHAnsi" w:cs="Calibri Light"/>
          <w:sz w:val="22"/>
        </w:rPr>
        <w:t>Itô</w:t>
      </w:r>
      <w:proofErr w:type="spellEnd"/>
      <w:r w:rsidR="00D46F30" w:rsidRPr="00D46F30">
        <w:rPr>
          <w:rFonts w:ascii="Calibri Light" w:hAnsiTheme="majorHAnsi" w:cs="Calibri Light"/>
          <w:sz w:val="22"/>
        </w:rPr>
        <w:t xml:space="preserve"> et al., 2000; McWhirter et al., 1996; Ross et al., 2018)</w:t>
      </w:r>
      <w:r w:rsidR="00704816" w:rsidRPr="00BA347A">
        <w:rPr>
          <w:rFonts w:asciiTheme="majorHAnsi" w:hAnsiTheme="majorHAnsi" w:cstheme="majorHAnsi"/>
          <w:sz w:val="22"/>
          <w:szCs w:val="22"/>
        </w:rPr>
        <w:t>, including an endemic forest specialist (</w:t>
      </w:r>
      <w:r w:rsidR="00704816" w:rsidRPr="00BA347A">
        <w:rPr>
          <w:rFonts w:asciiTheme="majorHAnsi" w:hAnsiTheme="majorHAnsi" w:cstheme="majorHAnsi"/>
          <w:i/>
          <w:iCs/>
          <w:sz w:val="22"/>
          <w:szCs w:val="22"/>
        </w:rPr>
        <w:t>O. elegans</w:t>
      </w:r>
      <w:r w:rsidR="00704816" w:rsidRPr="00BA347A">
        <w:rPr>
          <w:rFonts w:asciiTheme="majorHAnsi" w:hAnsiTheme="majorHAnsi" w:cstheme="majorHAnsi"/>
          <w:sz w:val="22"/>
          <w:szCs w:val="22"/>
        </w:rPr>
        <w:t>)</w:t>
      </w:r>
      <w:r w:rsidR="00D37EEC" w:rsidRPr="00BA347A">
        <w:rPr>
          <w:rFonts w:asciiTheme="majorHAnsi" w:hAnsiTheme="majorHAnsi" w:cstheme="majorHAnsi"/>
          <w:sz w:val="22"/>
          <w:szCs w:val="22"/>
        </w:rPr>
        <w:t xml:space="preserve">, and are thus expected to vary in their sensitivity to typhoons and land </w:t>
      </w:r>
      <w:r w:rsidR="002F7AF6" w:rsidRPr="00BA347A">
        <w:rPr>
          <w:rFonts w:asciiTheme="majorHAnsi" w:hAnsiTheme="majorHAnsi" w:cstheme="majorHAnsi"/>
          <w:sz w:val="22"/>
          <w:szCs w:val="22"/>
        </w:rPr>
        <w:t>cover</w:t>
      </w:r>
      <w:r w:rsidR="00D37EEC" w:rsidRPr="00BA347A">
        <w:rPr>
          <w:rFonts w:asciiTheme="majorHAnsi" w:hAnsiTheme="majorHAnsi" w:cstheme="majorHAnsi"/>
          <w:sz w:val="22"/>
          <w:szCs w:val="22"/>
        </w:rPr>
        <w:t xml:space="preserve">. Species detection algorithms often transfer poorly across sites as a result of site-specific differences in background sonic conditions </w:t>
      </w:r>
      <w:r w:rsidR="00D46F30">
        <w:rPr>
          <w:rFonts w:asciiTheme="majorHAnsi" w:hAnsiTheme="majorHAnsi" w:cstheme="majorHAnsi"/>
          <w:noProof/>
          <w:sz w:val="22"/>
          <w:szCs w:val="22"/>
        </w:rPr>
        <w:t>(Ross et al., 2018</w:t>
      </w:r>
      <w:r w:rsidR="00471AF7">
        <w:rPr>
          <w:rFonts w:asciiTheme="majorHAnsi" w:hAnsiTheme="majorHAnsi" w:cstheme="majorHAnsi"/>
          <w:noProof/>
          <w:sz w:val="22"/>
          <w:szCs w:val="22"/>
        </w:rPr>
        <w:t>, 2021a</w:t>
      </w:r>
      <w:r w:rsidR="00D46F30">
        <w:rPr>
          <w:rFonts w:asciiTheme="majorHAnsi" w:hAnsiTheme="majorHAnsi" w:cstheme="majorHAnsi"/>
          <w:noProof/>
          <w:sz w:val="22"/>
          <w:szCs w:val="22"/>
        </w:rPr>
        <w:t>)</w:t>
      </w:r>
      <w:r w:rsidR="00D37EEC" w:rsidRPr="00BA347A">
        <w:rPr>
          <w:rFonts w:asciiTheme="majorHAnsi" w:hAnsiTheme="majorHAnsi" w:cstheme="majorHAnsi"/>
          <w:sz w:val="22"/>
          <w:szCs w:val="22"/>
        </w:rPr>
        <w:t>, but we developed reliable detectors (</w:t>
      </w:r>
      <m:oMath>
        <m:r>
          <w:rPr>
            <w:rFonts w:ascii="Cambria Math" w:hAnsi="Cambria Math" w:cstheme="majorHAnsi"/>
            <w:sz w:val="22"/>
            <w:szCs w:val="22"/>
          </w:rPr>
          <m:t>≤</m:t>
        </m:r>
      </m:oMath>
      <w:r w:rsidR="00D37EEC" w:rsidRPr="00BA347A">
        <w:rPr>
          <w:rFonts w:asciiTheme="majorHAnsi" w:hAnsiTheme="majorHAnsi" w:cstheme="majorHAnsi"/>
          <w:sz w:val="22"/>
          <w:szCs w:val="22"/>
        </w:rPr>
        <w:t xml:space="preserve">15% false positives on visual inspection) </w:t>
      </w:r>
      <w:r w:rsidR="004C5993" w:rsidRPr="00BA347A">
        <w:rPr>
          <w:rFonts w:asciiTheme="majorHAnsi" w:hAnsiTheme="majorHAnsi" w:cstheme="majorHAnsi"/>
          <w:sz w:val="22"/>
          <w:szCs w:val="22"/>
        </w:rPr>
        <w:t xml:space="preserve">at </w:t>
      </w:r>
      <w:r w:rsidR="004C5993" w:rsidRPr="00924847">
        <w:rPr>
          <w:rFonts w:asciiTheme="majorHAnsi" w:hAnsiTheme="majorHAnsi" w:cstheme="majorHAnsi"/>
          <w:sz w:val="22"/>
          <w:szCs w:val="22"/>
        </w:rPr>
        <w:t xml:space="preserve">21 sites for </w:t>
      </w:r>
      <w:r w:rsidR="004C5993" w:rsidRPr="00924847">
        <w:rPr>
          <w:rFonts w:asciiTheme="majorHAnsi" w:hAnsiTheme="majorHAnsi" w:cstheme="majorHAnsi"/>
          <w:i/>
          <w:iCs/>
          <w:sz w:val="22"/>
          <w:szCs w:val="22"/>
        </w:rPr>
        <w:t xml:space="preserve">C. </w:t>
      </w:r>
      <w:proofErr w:type="spellStart"/>
      <w:r w:rsidR="004C5993" w:rsidRPr="00924847">
        <w:rPr>
          <w:rFonts w:asciiTheme="majorHAnsi" w:hAnsiTheme="majorHAnsi" w:cstheme="majorHAnsi"/>
          <w:i/>
          <w:iCs/>
          <w:sz w:val="22"/>
          <w:szCs w:val="22"/>
        </w:rPr>
        <w:t>macrorhynchos</w:t>
      </w:r>
      <w:proofErr w:type="spellEnd"/>
      <w:r w:rsidR="004C5993" w:rsidRPr="00924847">
        <w:rPr>
          <w:rFonts w:asciiTheme="majorHAnsi" w:hAnsiTheme="majorHAnsi" w:cstheme="majorHAnsi"/>
          <w:sz w:val="22"/>
          <w:szCs w:val="22"/>
        </w:rPr>
        <w:t xml:space="preserve">, 17 sites for </w:t>
      </w:r>
      <w:r w:rsidR="004C5993" w:rsidRPr="00924847">
        <w:rPr>
          <w:rFonts w:asciiTheme="majorHAnsi" w:hAnsiTheme="majorHAnsi" w:cstheme="majorHAnsi"/>
          <w:i/>
          <w:iCs/>
          <w:sz w:val="22"/>
          <w:szCs w:val="22"/>
        </w:rPr>
        <w:t>H. diphone</w:t>
      </w:r>
      <w:r w:rsidR="004C5993" w:rsidRPr="00924847">
        <w:rPr>
          <w:rFonts w:asciiTheme="majorHAnsi" w:hAnsiTheme="majorHAnsi" w:cstheme="majorHAnsi"/>
          <w:sz w:val="22"/>
          <w:szCs w:val="22"/>
        </w:rPr>
        <w:t xml:space="preserve">, and 7 of the 10 forest sites for </w:t>
      </w:r>
      <w:r w:rsidR="00D46F30" w:rsidRPr="00924847">
        <w:rPr>
          <w:rFonts w:asciiTheme="majorHAnsi" w:hAnsiTheme="majorHAnsi" w:cstheme="majorHAnsi"/>
          <w:sz w:val="22"/>
          <w:szCs w:val="22"/>
        </w:rPr>
        <w:t>the</w:t>
      </w:r>
      <w:r w:rsidR="004C5993" w:rsidRPr="00924847">
        <w:rPr>
          <w:rFonts w:asciiTheme="majorHAnsi" w:hAnsiTheme="majorHAnsi" w:cstheme="majorHAnsi"/>
          <w:sz w:val="22"/>
          <w:szCs w:val="22"/>
        </w:rPr>
        <w:t xml:space="preserve"> forest specialist, </w:t>
      </w:r>
      <w:r w:rsidR="004C5993" w:rsidRPr="00924847">
        <w:rPr>
          <w:rFonts w:asciiTheme="majorHAnsi" w:hAnsiTheme="majorHAnsi" w:cstheme="majorHAnsi"/>
          <w:i/>
          <w:iCs/>
          <w:sz w:val="22"/>
          <w:szCs w:val="22"/>
        </w:rPr>
        <w:t>O. elegans</w:t>
      </w:r>
      <w:r w:rsidR="000342F4" w:rsidRPr="00924847">
        <w:rPr>
          <w:rFonts w:asciiTheme="majorHAnsi" w:hAnsiTheme="majorHAnsi" w:cstheme="majorHAnsi"/>
          <w:sz w:val="22"/>
          <w:szCs w:val="22"/>
        </w:rPr>
        <w:t xml:space="preserve"> (Table S</w:t>
      </w:r>
      <w:r w:rsidR="005B35C7" w:rsidRPr="00924847">
        <w:rPr>
          <w:rFonts w:asciiTheme="majorHAnsi" w:hAnsiTheme="majorHAnsi" w:cstheme="majorHAnsi"/>
          <w:sz w:val="22"/>
          <w:szCs w:val="22"/>
        </w:rPr>
        <w:t>1</w:t>
      </w:r>
      <w:r w:rsidR="000342F4" w:rsidRPr="00924847">
        <w:rPr>
          <w:rFonts w:asciiTheme="majorHAnsi" w:hAnsiTheme="majorHAnsi" w:cstheme="majorHAnsi"/>
          <w:sz w:val="22"/>
          <w:szCs w:val="22"/>
        </w:rPr>
        <w:t>)</w:t>
      </w:r>
      <w:r w:rsidR="004C5993" w:rsidRPr="00924847">
        <w:rPr>
          <w:rFonts w:asciiTheme="majorHAnsi" w:hAnsiTheme="majorHAnsi" w:cstheme="majorHAnsi"/>
          <w:sz w:val="22"/>
          <w:szCs w:val="22"/>
        </w:rPr>
        <w:t xml:space="preserve">. </w:t>
      </w:r>
      <w:r w:rsidR="00FA644E" w:rsidRPr="00924847">
        <w:rPr>
          <w:rFonts w:asciiTheme="majorHAnsi" w:hAnsiTheme="majorHAnsi" w:cstheme="majorHAnsi"/>
          <w:sz w:val="22"/>
          <w:szCs w:val="22"/>
        </w:rPr>
        <w:t xml:space="preserve">Kaleidoscope Pro uses a </w:t>
      </w:r>
      <w:r w:rsidR="009A10C7" w:rsidRPr="00924847">
        <w:rPr>
          <w:rFonts w:asciiTheme="majorHAnsi" w:hAnsiTheme="majorHAnsi" w:cstheme="majorHAnsi"/>
          <w:sz w:val="22"/>
          <w:szCs w:val="22"/>
        </w:rPr>
        <w:t>supervised clustering approach based on Hidden Markov Models</w:t>
      </w:r>
      <w:r w:rsidR="00FA644E" w:rsidRPr="00924847">
        <w:rPr>
          <w:rFonts w:asciiTheme="majorHAnsi" w:hAnsiTheme="majorHAnsi" w:cstheme="majorHAnsi"/>
          <w:sz w:val="22"/>
          <w:szCs w:val="22"/>
        </w:rPr>
        <w:t xml:space="preserve"> to separate sound types</w:t>
      </w:r>
      <w:r w:rsidR="009A10C7" w:rsidRPr="00924847">
        <w:rPr>
          <w:rFonts w:asciiTheme="majorHAnsi" w:hAnsiTheme="majorHAnsi" w:cstheme="majorHAnsi"/>
          <w:sz w:val="22"/>
          <w:szCs w:val="22"/>
        </w:rPr>
        <w:t xml:space="preserve">. Local experts cross-checked automated clustering of sound sources and reclassified sound clusters where necessary to refine species recognisers. Owing to the volume of data used in this study, </w:t>
      </w:r>
      <w:r w:rsidR="00FA644E" w:rsidRPr="00924847">
        <w:rPr>
          <w:rFonts w:asciiTheme="majorHAnsi" w:hAnsiTheme="majorHAnsi" w:cstheme="majorHAnsi"/>
          <w:sz w:val="22"/>
          <w:szCs w:val="22"/>
        </w:rPr>
        <w:t>we</w:t>
      </w:r>
      <w:r w:rsidR="009A10C7" w:rsidRPr="00924847">
        <w:rPr>
          <w:rFonts w:asciiTheme="majorHAnsi" w:hAnsiTheme="majorHAnsi" w:cstheme="majorHAnsi"/>
          <w:sz w:val="22"/>
          <w:szCs w:val="22"/>
        </w:rPr>
        <w:t xml:space="preserve"> did not calculate exact false positive rates for species detections</w:t>
      </w:r>
      <w:r w:rsidR="001E492D" w:rsidRPr="00924847">
        <w:rPr>
          <w:rFonts w:asciiTheme="majorHAnsi" w:hAnsiTheme="majorHAnsi" w:cstheme="majorHAnsi"/>
          <w:sz w:val="22"/>
          <w:szCs w:val="22"/>
        </w:rPr>
        <w:t>.</w:t>
      </w:r>
      <w:r w:rsidR="00FA644E" w:rsidRPr="00924847">
        <w:rPr>
          <w:rFonts w:asciiTheme="majorHAnsi" w:hAnsiTheme="majorHAnsi" w:cstheme="majorHAnsi"/>
          <w:sz w:val="22"/>
          <w:szCs w:val="22"/>
        </w:rPr>
        <w:t xml:space="preserve"> </w:t>
      </w:r>
      <w:r w:rsidR="001E492D" w:rsidRPr="00924847">
        <w:rPr>
          <w:rFonts w:asciiTheme="majorHAnsi" w:hAnsiTheme="majorHAnsi" w:cstheme="majorHAnsi"/>
          <w:sz w:val="22"/>
          <w:szCs w:val="22"/>
        </w:rPr>
        <w:t>I</w:t>
      </w:r>
      <w:r w:rsidR="00FA644E" w:rsidRPr="00924847">
        <w:rPr>
          <w:rFonts w:asciiTheme="majorHAnsi" w:hAnsiTheme="majorHAnsi" w:cstheme="majorHAnsi"/>
          <w:sz w:val="22"/>
          <w:szCs w:val="22"/>
        </w:rPr>
        <w:t>nstead</w:t>
      </w:r>
      <w:r w:rsidR="001E492D" w:rsidRPr="00924847">
        <w:rPr>
          <w:rFonts w:asciiTheme="majorHAnsi" w:hAnsiTheme="majorHAnsi" w:cstheme="majorHAnsi"/>
          <w:sz w:val="22"/>
          <w:szCs w:val="22"/>
        </w:rPr>
        <w:t>, we</w:t>
      </w:r>
      <w:r w:rsidR="00FA644E" w:rsidRPr="00924847">
        <w:rPr>
          <w:rFonts w:asciiTheme="majorHAnsi" w:hAnsiTheme="majorHAnsi" w:cstheme="majorHAnsi"/>
          <w:sz w:val="22"/>
          <w:szCs w:val="22"/>
        </w:rPr>
        <w:t xml:space="preserve"> use</w:t>
      </w:r>
      <w:r w:rsidR="001E492D" w:rsidRPr="00924847">
        <w:rPr>
          <w:rFonts w:asciiTheme="majorHAnsi" w:hAnsiTheme="majorHAnsi" w:cstheme="majorHAnsi"/>
          <w:sz w:val="22"/>
          <w:szCs w:val="22"/>
        </w:rPr>
        <w:t>d</w:t>
      </w:r>
      <w:r w:rsidR="00FA644E" w:rsidRPr="00924847">
        <w:rPr>
          <w:rFonts w:asciiTheme="majorHAnsi" w:hAnsiTheme="majorHAnsi" w:cstheme="majorHAnsi"/>
          <w:sz w:val="22"/>
          <w:szCs w:val="22"/>
        </w:rPr>
        <w:t xml:space="preserve"> </w:t>
      </w:r>
      <w:r w:rsidR="009A10C7" w:rsidRPr="00924847">
        <w:rPr>
          <w:rFonts w:asciiTheme="majorHAnsi" w:hAnsiTheme="majorHAnsi" w:cstheme="majorHAnsi"/>
          <w:sz w:val="22"/>
          <w:szCs w:val="22"/>
        </w:rPr>
        <w:t>Kaleidoscope Pro</w:t>
      </w:r>
      <w:r w:rsidR="00FA644E" w:rsidRPr="00924847">
        <w:rPr>
          <w:rFonts w:asciiTheme="majorHAnsi" w:hAnsiTheme="majorHAnsi" w:cstheme="majorHAnsi"/>
          <w:sz w:val="22"/>
          <w:szCs w:val="22"/>
        </w:rPr>
        <w:t>’s</w:t>
      </w:r>
      <w:r w:rsidR="009A10C7" w:rsidRPr="00924847">
        <w:rPr>
          <w:rFonts w:asciiTheme="majorHAnsi" w:hAnsiTheme="majorHAnsi" w:cstheme="majorHAnsi"/>
          <w:sz w:val="22"/>
          <w:szCs w:val="22"/>
        </w:rPr>
        <w:t xml:space="preserve"> </w:t>
      </w:r>
      <w:r w:rsidR="00FA644E" w:rsidRPr="00924847">
        <w:rPr>
          <w:rFonts w:asciiTheme="majorHAnsi" w:hAnsiTheme="majorHAnsi" w:cstheme="majorHAnsi"/>
          <w:sz w:val="22"/>
          <w:szCs w:val="22"/>
        </w:rPr>
        <w:t>‘</w:t>
      </w:r>
      <w:r w:rsidR="009A10C7" w:rsidRPr="00924847">
        <w:rPr>
          <w:rFonts w:asciiTheme="majorHAnsi" w:hAnsiTheme="majorHAnsi" w:cstheme="majorHAnsi"/>
          <w:sz w:val="22"/>
          <w:szCs w:val="22"/>
        </w:rPr>
        <w:t>distance-from-cluster-centroid</w:t>
      </w:r>
      <w:r w:rsidR="00FA644E" w:rsidRPr="00924847">
        <w:rPr>
          <w:rFonts w:asciiTheme="majorHAnsi" w:hAnsiTheme="majorHAnsi" w:cstheme="majorHAnsi"/>
          <w:sz w:val="22"/>
          <w:szCs w:val="22"/>
        </w:rPr>
        <w:t>’</w:t>
      </w:r>
      <w:r w:rsidR="009A10C7" w:rsidRPr="00924847">
        <w:rPr>
          <w:rFonts w:asciiTheme="majorHAnsi" w:hAnsiTheme="majorHAnsi" w:cstheme="majorHAnsi"/>
          <w:sz w:val="22"/>
          <w:szCs w:val="22"/>
        </w:rPr>
        <w:t xml:space="preserve"> measure </w:t>
      </w:r>
      <w:r w:rsidR="001E492D" w:rsidRPr="00924847">
        <w:rPr>
          <w:rFonts w:asciiTheme="majorHAnsi" w:hAnsiTheme="majorHAnsi" w:cstheme="majorHAnsi"/>
          <w:sz w:val="22"/>
          <w:szCs w:val="22"/>
        </w:rPr>
        <w:t>to measure</w:t>
      </w:r>
      <w:r w:rsidR="009A10C7" w:rsidRPr="00924847">
        <w:rPr>
          <w:rFonts w:asciiTheme="majorHAnsi" w:hAnsiTheme="majorHAnsi" w:cstheme="majorHAnsi"/>
          <w:sz w:val="22"/>
          <w:szCs w:val="22"/>
        </w:rPr>
        <w:t xml:space="preserve"> identity </w:t>
      </w:r>
      <w:r w:rsidR="001E492D" w:rsidRPr="00924847">
        <w:rPr>
          <w:rFonts w:asciiTheme="majorHAnsi" w:hAnsiTheme="majorHAnsi" w:cstheme="majorHAnsi"/>
          <w:sz w:val="22"/>
          <w:szCs w:val="22"/>
        </w:rPr>
        <w:t>confidence</w:t>
      </w:r>
      <w:r w:rsidR="00FA644E" w:rsidRPr="00924847">
        <w:rPr>
          <w:rFonts w:asciiTheme="majorHAnsi" w:hAnsiTheme="majorHAnsi" w:cstheme="majorHAnsi"/>
          <w:sz w:val="22"/>
          <w:szCs w:val="22"/>
        </w:rPr>
        <w:t>;</w:t>
      </w:r>
      <w:r w:rsidR="009A10C7" w:rsidRPr="00924847">
        <w:rPr>
          <w:rFonts w:asciiTheme="majorHAnsi" w:hAnsiTheme="majorHAnsi" w:cstheme="majorHAnsi"/>
          <w:sz w:val="22"/>
          <w:szCs w:val="22"/>
        </w:rPr>
        <w:t xml:space="preserve"> </w:t>
      </w:r>
      <w:r w:rsidR="00FA644E" w:rsidRPr="00924847">
        <w:rPr>
          <w:rFonts w:asciiTheme="majorHAnsi" w:hAnsiTheme="majorHAnsi" w:cstheme="majorHAnsi"/>
          <w:sz w:val="22"/>
          <w:szCs w:val="22"/>
        </w:rPr>
        <w:t>larger</w:t>
      </w:r>
      <w:r w:rsidR="009A10C7" w:rsidRPr="00924847">
        <w:rPr>
          <w:rFonts w:asciiTheme="majorHAnsi" w:hAnsiTheme="majorHAnsi" w:cstheme="majorHAnsi"/>
          <w:sz w:val="22"/>
          <w:szCs w:val="22"/>
        </w:rPr>
        <w:t xml:space="preserve"> distance</w:t>
      </w:r>
      <w:r w:rsidR="00FA644E" w:rsidRPr="00924847">
        <w:rPr>
          <w:rFonts w:asciiTheme="majorHAnsi" w:hAnsiTheme="majorHAnsi" w:cstheme="majorHAnsi"/>
          <w:sz w:val="22"/>
          <w:szCs w:val="22"/>
        </w:rPr>
        <w:t xml:space="preserve"> value</w:t>
      </w:r>
      <w:r w:rsidR="009A10C7" w:rsidRPr="00924847">
        <w:rPr>
          <w:rFonts w:asciiTheme="majorHAnsi" w:hAnsiTheme="majorHAnsi" w:cstheme="majorHAnsi"/>
          <w:sz w:val="22"/>
          <w:szCs w:val="22"/>
        </w:rPr>
        <w:t xml:space="preserve">s represent detections that are less likely to be the target species. Filtering by distance-from-centroid then allows rapid removal of low certainty detections. </w:t>
      </w:r>
      <w:r w:rsidR="001E492D" w:rsidRPr="00924847">
        <w:rPr>
          <w:rFonts w:asciiTheme="majorHAnsi" w:hAnsiTheme="majorHAnsi" w:cstheme="majorHAnsi"/>
          <w:sz w:val="22"/>
          <w:szCs w:val="22"/>
        </w:rPr>
        <w:t>W</w:t>
      </w:r>
      <w:r w:rsidR="00FA644E" w:rsidRPr="00924847">
        <w:rPr>
          <w:rFonts w:asciiTheme="majorHAnsi" w:hAnsiTheme="majorHAnsi" w:cstheme="majorHAnsi"/>
          <w:sz w:val="22"/>
          <w:szCs w:val="22"/>
        </w:rPr>
        <w:t xml:space="preserve">e </w:t>
      </w:r>
      <w:r w:rsidR="009A10C7" w:rsidRPr="00924847">
        <w:rPr>
          <w:rFonts w:asciiTheme="majorHAnsi" w:hAnsiTheme="majorHAnsi" w:cstheme="majorHAnsi"/>
          <w:sz w:val="22"/>
          <w:szCs w:val="22"/>
        </w:rPr>
        <w:t xml:space="preserve">chose a </w:t>
      </w:r>
      <w:r w:rsidR="00742C13" w:rsidRPr="00924847">
        <w:rPr>
          <w:rFonts w:asciiTheme="majorHAnsi" w:hAnsiTheme="majorHAnsi" w:cstheme="majorHAnsi"/>
          <w:sz w:val="22"/>
          <w:szCs w:val="22"/>
        </w:rPr>
        <w:t xml:space="preserve">conservative </w:t>
      </w:r>
      <w:r w:rsidR="001D3E82" w:rsidRPr="00924847">
        <w:rPr>
          <w:rFonts w:asciiTheme="majorHAnsi" w:hAnsiTheme="majorHAnsi" w:cstheme="majorHAnsi"/>
          <w:sz w:val="22"/>
          <w:szCs w:val="22"/>
        </w:rPr>
        <w:t xml:space="preserve">distance </w:t>
      </w:r>
      <w:r w:rsidR="009A10C7" w:rsidRPr="00924847">
        <w:rPr>
          <w:rFonts w:asciiTheme="majorHAnsi" w:hAnsiTheme="majorHAnsi" w:cstheme="majorHAnsi"/>
          <w:sz w:val="22"/>
          <w:szCs w:val="22"/>
        </w:rPr>
        <w:t>filter of 0.5, though</w:t>
      </w:r>
      <w:r w:rsidR="00BB42BF" w:rsidRPr="00924847">
        <w:rPr>
          <w:rFonts w:asciiTheme="majorHAnsi" w:hAnsiTheme="majorHAnsi" w:cstheme="majorHAnsi"/>
          <w:sz w:val="22"/>
          <w:szCs w:val="22"/>
        </w:rPr>
        <w:t xml:space="preserve"> our</w:t>
      </w:r>
      <w:r w:rsidR="009A10C7" w:rsidRPr="00924847">
        <w:rPr>
          <w:rFonts w:asciiTheme="majorHAnsi" w:hAnsiTheme="majorHAnsi" w:cstheme="majorHAnsi"/>
          <w:sz w:val="22"/>
          <w:szCs w:val="22"/>
        </w:rPr>
        <w:t xml:space="preserve"> results were qualitatively similar </w:t>
      </w:r>
      <w:r w:rsidR="00896A18" w:rsidRPr="00924847">
        <w:rPr>
          <w:rFonts w:asciiTheme="majorHAnsi" w:hAnsiTheme="majorHAnsi" w:cstheme="majorHAnsi"/>
          <w:sz w:val="22"/>
          <w:szCs w:val="22"/>
        </w:rPr>
        <w:t>under</w:t>
      </w:r>
      <w:r w:rsidR="009A10C7" w:rsidRPr="00924847">
        <w:rPr>
          <w:rFonts w:asciiTheme="majorHAnsi" w:hAnsiTheme="majorHAnsi" w:cstheme="majorHAnsi"/>
          <w:sz w:val="22"/>
          <w:szCs w:val="22"/>
        </w:rPr>
        <w:t xml:space="preserve"> </w:t>
      </w:r>
      <w:r w:rsidR="00B9312B" w:rsidRPr="00924847">
        <w:rPr>
          <w:rFonts w:asciiTheme="majorHAnsi" w:hAnsiTheme="majorHAnsi" w:cstheme="majorHAnsi"/>
          <w:sz w:val="22"/>
          <w:szCs w:val="22"/>
        </w:rPr>
        <w:t>less conservative</w:t>
      </w:r>
      <w:r w:rsidR="009A10C7" w:rsidRPr="00924847">
        <w:rPr>
          <w:rFonts w:asciiTheme="majorHAnsi" w:hAnsiTheme="majorHAnsi" w:cstheme="majorHAnsi"/>
          <w:sz w:val="22"/>
          <w:szCs w:val="22"/>
        </w:rPr>
        <w:t xml:space="preserve"> filters (Fig</w:t>
      </w:r>
      <w:r w:rsidR="001D3E82" w:rsidRPr="00924847">
        <w:rPr>
          <w:rFonts w:asciiTheme="majorHAnsi" w:hAnsiTheme="majorHAnsi" w:cstheme="majorHAnsi"/>
          <w:sz w:val="22"/>
          <w:szCs w:val="22"/>
        </w:rPr>
        <w:t>ure S</w:t>
      </w:r>
      <w:r w:rsidR="00BD255E" w:rsidRPr="00924847">
        <w:rPr>
          <w:rFonts w:asciiTheme="majorHAnsi" w:hAnsiTheme="majorHAnsi" w:cstheme="majorHAnsi"/>
          <w:sz w:val="22"/>
          <w:szCs w:val="22"/>
        </w:rPr>
        <w:t>2</w:t>
      </w:r>
      <w:r w:rsidR="009A10C7" w:rsidRPr="00924847">
        <w:rPr>
          <w:rFonts w:asciiTheme="majorHAnsi" w:hAnsiTheme="majorHAnsi" w:cstheme="majorHAnsi"/>
          <w:sz w:val="22"/>
          <w:szCs w:val="22"/>
        </w:rPr>
        <w:t xml:space="preserve">). </w:t>
      </w:r>
    </w:p>
    <w:p w14:paraId="2A9C3005" w14:textId="77777777" w:rsidR="009A10C7" w:rsidRPr="00924847" w:rsidRDefault="009A10C7" w:rsidP="00F10BE4">
      <w:pPr>
        <w:spacing w:line="360" w:lineRule="auto"/>
        <w:rPr>
          <w:rFonts w:asciiTheme="majorHAnsi" w:hAnsiTheme="majorHAnsi" w:cstheme="majorHAnsi"/>
        </w:rPr>
      </w:pPr>
    </w:p>
    <w:p w14:paraId="64E87661" w14:textId="7F9E86CA" w:rsidR="00BF4E70" w:rsidRPr="00924847" w:rsidRDefault="00422AA1" w:rsidP="00F10BE4">
      <w:pPr>
        <w:spacing w:line="360" w:lineRule="auto"/>
        <w:rPr>
          <w:rFonts w:asciiTheme="majorHAnsi" w:hAnsiTheme="majorHAnsi" w:cstheme="majorHAnsi"/>
        </w:rPr>
      </w:pPr>
      <w:r w:rsidRPr="00924847">
        <w:rPr>
          <w:rFonts w:asciiTheme="majorHAnsi" w:hAnsiTheme="majorHAnsi" w:cstheme="majorHAnsi"/>
          <w:i/>
          <w:iCs/>
        </w:rPr>
        <w:t>Analyses on acoustic indice</w:t>
      </w:r>
      <w:r w:rsidR="00D6344D" w:rsidRPr="00924847">
        <w:rPr>
          <w:rFonts w:asciiTheme="majorHAnsi" w:hAnsiTheme="majorHAnsi" w:cstheme="majorHAnsi"/>
          <w:i/>
          <w:iCs/>
        </w:rPr>
        <w:t>s</w:t>
      </w:r>
    </w:p>
    <w:p w14:paraId="0BC0DECA" w14:textId="6F62B979" w:rsidR="00F359FB" w:rsidRPr="00924847" w:rsidRDefault="00BD255E" w:rsidP="007B5E5F">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 xml:space="preserve">Before measuring the stability of acoustic indices through time, we detrended the normalised acoustic index time series using a centred moving average with </w:t>
      </w:r>
      <w:r w:rsidR="00E1562A" w:rsidRPr="00924847">
        <w:rPr>
          <w:rFonts w:asciiTheme="majorHAnsi" w:hAnsiTheme="majorHAnsi" w:cstheme="majorHAnsi"/>
          <w:sz w:val="22"/>
          <w:szCs w:val="22"/>
        </w:rPr>
        <w:t xml:space="preserve">a </w:t>
      </w:r>
      <w:r w:rsidRPr="00924847">
        <w:rPr>
          <w:rFonts w:asciiTheme="majorHAnsi" w:hAnsiTheme="majorHAnsi" w:cstheme="majorHAnsi"/>
          <w:sz w:val="22"/>
          <w:szCs w:val="22"/>
        </w:rPr>
        <w:t>three</w:t>
      </w:r>
      <w:r w:rsidR="00E1562A" w:rsidRPr="00924847">
        <w:rPr>
          <w:rFonts w:asciiTheme="majorHAnsi" w:hAnsiTheme="majorHAnsi" w:cstheme="majorHAnsi"/>
          <w:sz w:val="22"/>
          <w:szCs w:val="22"/>
        </w:rPr>
        <w:t>-</w:t>
      </w:r>
      <w:r w:rsidRPr="00924847">
        <w:rPr>
          <w:rFonts w:asciiTheme="majorHAnsi" w:hAnsiTheme="majorHAnsi" w:cstheme="majorHAnsi"/>
          <w:sz w:val="22"/>
          <w:szCs w:val="22"/>
        </w:rPr>
        <w:t xml:space="preserve">day window size in the </w:t>
      </w:r>
      <w:r w:rsidRPr="00924847">
        <w:rPr>
          <w:rFonts w:asciiTheme="majorHAnsi" w:hAnsiTheme="majorHAnsi" w:cstheme="majorHAnsi"/>
          <w:i/>
          <w:iCs/>
          <w:sz w:val="22"/>
          <w:szCs w:val="22"/>
        </w:rPr>
        <w:t>forecast</w:t>
      </w:r>
      <w:r w:rsidRPr="00924847">
        <w:rPr>
          <w:rFonts w:asciiTheme="majorHAnsi" w:hAnsiTheme="majorHAnsi" w:cstheme="majorHAnsi"/>
          <w:sz w:val="22"/>
          <w:szCs w:val="22"/>
        </w:rPr>
        <w:t xml:space="preserve"> </w:t>
      </w:r>
      <w:r w:rsidRPr="00924847">
        <w:rPr>
          <w:rFonts w:asciiTheme="majorHAnsi" w:hAnsiTheme="majorHAnsi" w:cstheme="majorHAnsi"/>
          <w:i/>
          <w:iCs/>
          <w:sz w:val="22"/>
          <w:szCs w:val="22"/>
        </w:rPr>
        <w:t>R</w:t>
      </w:r>
      <w:r w:rsidRPr="00924847">
        <w:rPr>
          <w:rFonts w:asciiTheme="majorHAnsi" w:hAnsiTheme="majorHAnsi" w:cstheme="majorHAnsi"/>
          <w:sz w:val="22"/>
          <w:szCs w:val="22"/>
        </w:rPr>
        <w:t xml:space="preserve"> package (version 8.14; </w:t>
      </w:r>
      <w:r w:rsidR="00D46F30" w:rsidRPr="00924847">
        <w:rPr>
          <w:rFonts w:asciiTheme="majorHAnsi" w:hAnsiTheme="majorHAnsi" w:cstheme="majorHAnsi"/>
          <w:noProof/>
          <w:sz w:val="22"/>
          <w:szCs w:val="22"/>
        </w:rPr>
        <w:t>Hyndman &amp; Khandakar, 2008)</w:t>
      </w:r>
      <w:r w:rsidRPr="00924847">
        <w:rPr>
          <w:rFonts w:asciiTheme="majorHAnsi" w:hAnsiTheme="majorHAnsi" w:cstheme="majorHAnsi"/>
          <w:sz w:val="22"/>
          <w:szCs w:val="22"/>
        </w:rPr>
        <w:t xml:space="preserve">. We chose a </w:t>
      </w:r>
      <w:r w:rsidR="005D090F" w:rsidRPr="00924847">
        <w:rPr>
          <w:rFonts w:asciiTheme="majorHAnsi" w:hAnsiTheme="majorHAnsi" w:cstheme="majorHAnsi"/>
          <w:sz w:val="22"/>
          <w:szCs w:val="22"/>
        </w:rPr>
        <w:t>three-day</w:t>
      </w:r>
      <w:r w:rsidRPr="00924847">
        <w:rPr>
          <w:rFonts w:asciiTheme="majorHAnsi" w:hAnsiTheme="majorHAnsi" w:cstheme="majorHAnsi"/>
          <w:sz w:val="22"/>
          <w:szCs w:val="22"/>
        </w:rPr>
        <w:t xml:space="preserve"> moving average because increasing the temporal window size of the moving averag</w:t>
      </w:r>
      <w:r w:rsidR="00E1562A" w:rsidRPr="00924847">
        <w:rPr>
          <w:rFonts w:asciiTheme="majorHAnsi" w:hAnsiTheme="majorHAnsi" w:cstheme="majorHAnsi"/>
          <w:sz w:val="22"/>
          <w:szCs w:val="22"/>
        </w:rPr>
        <w:t>e</w:t>
      </w:r>
      <w:r w:rsidRPr="00924847">
        <w:rPr>
          <w:rFonts w:asciiTheme="majorHAnsi" w:hAnsiTheme="majorHAnsi" w:cstheme="majorHAnsi"/>
          <w:sz w:val="22"/>
          <w:szCs w:val="22"/>
        </w:rPr>
        <w:t xml:space="preserve"> function to five or seven days produced qualitatively similar results at the expense of time series length and dampened soundscape dynamics (Figure S3).</w:t>
      </w:r>
      <w:r w:rsidR="00AF19C9" w:rsidRPr="00924847">
        <w:rPr>
          <w:rFonts w:asciiTheme="majorHAnsi" w:hAnsiTheme="majorHAnsi" w:cstheme="majorHAnsi"/>
          <w:sz w:val="22"/>
          <w:szCs w:val="22"/>
        </w:rPr>
        <w:t xml:space="preserve"> We then measured </w:t>
      </w:r>
      <w:r w:rsidR="00B76C02" w:rsidRPr="00924847">
        <w:rPr>
          <w:rFonts w:asciiTheme="majorHAnsi" w:hAnsiTheme="majorHAnsi" w:cstheme="majorHAnsi"/>
          <w:sz w:val="22"/>
          <w:szCs w:val="22"/>
        </w:rPr>
        <w:t>four</w:t>
      </w:r>
      <w:r w:rsidR="00AF19C9" w:rsidRPr="00924847">
        <w:rPr>
          <w:rFonts w:asciiTheme="majorHAnsi" w:hAnsiTheme="majorHAnsi" w:cstheme="majorHAnsi"/>
          <w:sz w:val="22"/>
          <w:szCs w:val="22"/>
        </w:rPr>
        <w:t xml:space="preserve"> components of stability</w:t>
      </w:r>
      <w:r w:rsidR="00235D10" w:rsidRPr="00924847">
        <w:rPr>
          <w:rFonts w:asciiTheme="majorHAnsi" w:hAnsiTheme="majorHAnsi" w:cstheme="majorHAnsi"/>
          <w:sz w:val="22"/>
          <w:szCs w:val="22"/>
        </w:rPr>
        <w:t xml:space="preserve"> at each site</w:t>
      </w:r>
      <w:r w:rsidR="00AF19C9" w:rsidRPr="00924847">
        <w:rPr>
          <w:rFonts w:asciiTheme="majorHAnsi" w:hAnsiTheme="majorHAnsi" w:cstheme="majorHAnsi"/>
          <w:sz w:val="22"/>
          <w:szCs w:val="22"/>
        </w:rPr>
        <w:t xml:space="preserve"> for normalised and detrended acoustic time series: temporal </w:t>
      </w:r>
      <w:r w:rsidR="00B76C02" w:rsidRPr="00924847">
        <w:rPr>
          <w:rFonts w:asciiTheme="majorHAnsi" w:hAnsiTheme="majorHAnsi" w:cstheme="majorHAnsi"/>
          <w:sz w:val="22"/>
          <w:szCs w:val="22"/>
        </w:rPr>
        <w:t xml:space="preserve">stability, resistance, recovery time, </w:t>
      </w:r>
      <w:r w:rsidR="00F359FB" w:rsidRPr="00924847">
        <w:rPr>
          <w:rFonts w:asciiTheme="majorHAnsi" w:hAnsiTheme="majorHAnsi" w:cstheme="majorHAnsi"/>
          <w:sz w:val="22"/>
          <w:szCs w:val="22"/>
        </w:rPr>
        <w:t>and spatial variability</w:t>
      </w:r>
      <w:r w:rsidR="00AF19C9" w:rsidRPr="00924847">
        <w:rPr>
          <w:rFonts w:asciiTheme="majorHAnsi" w:hAnsiTheme="majorHAnsi" w:cstheme="majorHAnsi"/>
          <w:sz w:val="22"/>
          <w:szCs w:val="22"/>
        </w:rPr>
        <w:t xml:space="preserve"> </w:t>
      </w:r>
      <w:r w:rsidR="008B507C" w:rsidRPr="00924847">
        <w:rPr>
          <w:rFonts w:asciiTheme="majorHAnsi" w:hAnsiTheme="majorHAnsi" w:cstheme="majorHAnsi"/>
          <w:sz w:val="22"/>
          <w:szCs w:val="22"/>
        </w:rPr>
        <w:t>(</w:t>
      </w:r>
      <w:r w:rsidR="00DF5F38" w:rsidRPr="00924847">
        <w:rPr>
          <w:rFonts w:asciiTheme="majorHAnsi" w:hAnsiTheme="majorHAnsi" w:cstheme="majorHAnsi"/>
          <w:sz w:val="22"/>
          <w:szCs w:val="22"/>
        </w:rPr>
        <w:t>Table S2</w:t>
      </w:r>
      <w:r w:rsidR="008B507C" w:rsidRPr="00924847">
        <w:rPr>
          <w:rFonts w:asciiTheme="majorHAnsi" w:hAnsiTheme="majorHAnsi" w:cstheme="majorHAnsi"/>
          <w:sz w:val="22"/>
          <w:szCs w:val="22"/>
        </w:rPr>
        <w:t>)</w:t>
      </w:r>
      <w:r w:rsidR="00F359FB" w:rsidRPr="00924847">
        <w:rPr>
          <w:rFonts w:asciiTheme="majorHAnsi" w:hAnsiTheme="majorHAnsi" w:cstheme="majorHAnsi"/>
          <w:sz w:val="22"/>
          <w:szCs w:val="22"/>
        </w:rPr>
        <w:t>.</w:t>
      </w:r>
      <w:r w:rsidR="00AF19C9" w:rsidRPr="00924847">
        <w:rPr>
          <w:rFonts w:asciiTheme="majorHAnsi" w:hAnsiTheme="majorHAnsi" w:cstheme="majorHAnsi"/>
          <w:sz w:val="22"/>
          <w:szCs w:val="22"/>
        </w:rPr>
        <w:t xml:space="preserve"> </w:t>
      </w:r>
      <w:r w:rsidR="00866F25" w:rsidRPr="00924847">
        <w:rPr>
          <w:rFonts w:asciiTheme="majorHAnsi" w:hAnsiTheme="majorHAnsi" w:cstheme="majorHAnsi"/>
          <w:sz w:val="22"/>
          <w:szCs w:val="22"/>
        </w:rPr>
        <w:t>Temporal stability was calculated as 1 minus the coefficient of variation (that is, the standard deviation divided by the mean) calculated across the 30-day</w:t>
      </w:r>
      <w:r w:rsidR="00F359FB" w:rsidRPr="00924847">
        <w:rPr>
          <w:rFonts w:asciiTheme="majorHAnsi" w:hAnsiTheme="majorHAnsi" w:cstheme="majorHAnsi"/>
          <w:sz w:val="22"/>
          <w:szCs w:val="22"/>
        </w:rPr>
        <w:t xml:space="preserve"> pre-typhoon period</w:t>
      </w:r>
      <w:r w:rsidR="00B76C02" w:rsidRPr="00924847">
        <w:rPr>
          <w:rFonts w:asciiTheme="majorHAnsi" w:hAnsiTheme="majorHAnsi" w:cstheme="majorHAnsi"/>
          <w:sz w:val="22"/>
          <w:szCs w:val="22"/>
        </w:rPr>
        <w:t>, and separately across the 30-day post-typhoon period</w:t>
      </w:r>
      <w:r w:rsidR="00F359FB" w:rsidRPr="00924847">
        <w:rPr>
          <w:rFonts w:asciiTheme="majorHAnsi" w:hAnsiTheme="majorHAnsi" w:cstheme="majorHAnsi"/>
          <w:sz w:val="22"/>
          <w:szCs w:val="22"/>
        </w:rPr>
        <w:t xml:space="preserve">. </w:t>
      </w:r>
      <w:r w:rsidR="00B76C02" w:rsidRPr="00924847">
        <w:rPr>
          <w:rFonts w:asciiTheme="majorHAnsi" w:hAnsiTheme="majorHAnsi" w:cstheme="majorHAnsi"/>
          <w:sz w:val="22"/>
          <w:szCs w:val="22"/>
        </w:rPr>
        <w:t xml:space="preserve">Resistance was the maximum absolute change between the mean pre-typhoon baseline state and the maximum point of deviation from that state within 48 hours of the second typhoon passing </w:t>
      </w:r>
      <w:r w:rsidR="00B76C02" w:rsidRPr="00924847">
        <w:rPr>
          <w:rFonts w:asciiTheme="majorHAnsi" w:hAnsiTheme="majorHAnsi" w:cstheme="majorHAnsi"/>
          <w:noProof/>
          <w:sz w:val="22"/>
          <w:szCs w:val="22"/>
        </w:rPr>
        <w:t>(Hillebrand et al., 2018)</w:t>
      </w:r>
      <w:r w:rsidR="00B76C02" w:rsidRPr="00924847">
        <w:rPr>
          <w:rFonts w:asciiTheme="majorHAnsi" w:hAnsiTheme="majorHAnsi" w:cstheme="majorHAnsi"/>
          <w:sz w:val="22"/>
          <w:szCs w:val="22"/>
        </w:rPr>
        <w:t xml:space="preserve">. Recovery time was 1 minus the time (in hours) between the point of maximum deviation from baseline (from which resistance was measured) and the point at which values </w:t>
      </w:r>
      <w:r w:rsidR="00866F25" w:rsidRPr="00924847">
        <w:rPr>
          <w:rFonts w:asciiTheme="majorHAnsi" w:hAnsiTheme="majorHAnsi" w:cstheme="majorHAnsi"/>
          <w:sz w:val="22"/>
          <w:szCs w:val="22"/>
        </w:rPr>
        <w:t>returned to</w:t>
      </w:r>
      <w:r w:rsidR="00B76C02" w:rsidRPr="00924847">
        <w:rPr>
          <w:rFonts w:asciiTheme="majorHAnsi" w:hAnsiTheme="majorHAnsi" w:cstheme="majorHAnsi"/>
          <w:sz w:val="22"/>
          <w:szCs w:val="22"/>
        </w:rPr>
        <w:t xml:space="preserve"> the pre-typhoon baseline (mean </w:t>
      </w:r>
      <w:r w:rsidR="00B76C02" w:rsidRPr="00924847">
        <w:rPr>
          <w:rFonts w:ascii="Calibri Light" w:hAnsi="Calibri Light" w:cs="Calibri Light"/>
          <w:sz w:val="22"/>
          <w:szCs w:val="22"/>
        </w:rPr>
        <w:t>±</w:t>
      </w:r>
      <w:r w:rsidR="00B76C02" w:rsidRPr="00924847">
        <w:rPr>
          <w:rFonts w:asciiTheme="majorHAnsi" w:hAnsiTheme="majorHAnsi" w:cstheme="majorHAnsi"/>
          <w:sz w:val="22"/>
          <w:szCs w:val="22"/>
        </w:rPr>
        <w:t xml:space="preserve"> 95% confidence interval) </w:t>
      </w:r>
      <w:r w:rsidR="00866F25" w:rsidRPr="00924847">
        <w:rPr>
          <w:rFonts w:asciiTheme="majorHAnsi" w:hAnsiTheme="majorHAnsi" w:cstheme="majorHAnsi"/>
          <w:sz w:val="22"/>
          <w:szCs w:val="22"/>
        </w:rPr>
        <w:t xml:space="preserve">and stayed within them </w:t>
      </w:r>
      <w:r w:rsidR="00B76C02" w:rsidRPr="00924847">
        <w:rPr>
          <w:rFonts w:asciiTheme="majorHAnsi" w:hAnsiTheme="majorHAnsi" w:cstheme="majorHAnsi"/>
          <w:sz w:val="22"/>
          <w:szCs w:val="22"/>
        </w:rPr>
        <w:t xml:space="preserve">for 24 hours </w:t>
      </w:r>
      <w:r w:rsidR="00B76C02" w:rsidRPr="00924847">
        <w:rPr>
          <w:rFonts w:asciiTheme="majorHAnsi" w:hAnsiTheme="majorHAnsi" w:cstheme="majorHAnsi"/>
          <w:noProof/>
          <w:sz w:val="22"/>
          <w:szCs w:val="22"/>
        </w:rPr>
        <w:t>(White et al., 2020)</w:t>
      </w:r>
      <w:r w:rsidR="00B76C02" w:rsidRPr="00924847">
        <w:rPr>
          <w:rFonts w:asciiTheme="majorHAnsi" w:hAnsiTheme="majorHAnsi" w:cstheme="majorHAnsi"/>
          <w:sz w:val="22"/>
          <w:szCs w:val="22"/>
        </w:rPr>
        <w:t xml:space="preserve">, though results </w:t>
      </w:r>
      <w:r w:rsidR="00B76C02" w:rsidRPr="00924847">
        <w:rPr>
          <w:rFonts w:asciiTheme="majorHAnsi" w:hAnsiTheme="majorHAnsi" w:cstheme="majorHAnsi"/>
          <w:sz w:val="22"/>
          <w:szCs w:val="22"/>
        </w:rPr>
        <w:lastRenderedPageBreak/>
        <w:t>were generally robust to alternative window sizes (Figure S4).</w:t>
      </w:r>
      <w:r w:rsidR="0098509F" w:rsidRPr="00924847">
        <w:rPr>
          <w:rFonts w:asciiTheme="majorHAnsi" w:hAnsiTheme="majorHAnsi" w:cstheme="majorHAnsi"/>
          <w:sz w:val="22"/>
          <w:szCs w:val="22"/>
        </w:rPr>
        <w:t xml:space="preserve"> </w:t>
      </w:r>
      <w:r w:rsidR="00F359FB" w:rsidRPr="00924847">
        <w:rPr>
          <w:rFonts w:asciiTheme="majorHAnsi" w:hAnsiTheme="majorHAnsi" w:cstheme="majorHAnsi"/>
          <w:sz w:val="22"/>
          <w:szCs w:val="22"/>
        </w:rPr>
        <w:t>Spatial variability was calculated from mean values across sites</w:t>
      </w:r>
      <w:r w:rsidR="00DF4A65" w:rsidRPr="00924847">
        <w:rPr>
          <w:rFonts w:asciiTheme="majorHAnsi" w:hAnsiTheme="majorHAnsi" w:cstheme="majorHAnsi"/>
          <w:sz w:val="22"/>
          <w:szCs w:val="22"/>
        </w:rPr>
        <w:t xml:space="preserve"> per time point</w:t>
      </w:r>
      <w:r w:rsidR="00F359FB" w:rsidRPr="00924847">
        <w:rPr>
          <w:rFonts w:asciiTheme="majorHAnsi" w:hAnsiTheme="majorHAnsi" w:cstheme="majorHAnsi"/>
          <w:sz w:val="22"/>
          <w:szCs w:val="22"/>
        </w:rPr>
        <w:t xml:space="preserve"> (Table S3). Higher values of spatial variability among sites represent a greater diversity of potential responses through asynchronous biomass fluxes within or among species, providing spatial insurance through patch dynamics </w:t>
      </w:r>
      <w:r w:rsidR="00F359FB" w:rsidRPr="00924847">
        <w:rPr>
          <w:rFonts w:asciiTheme="majorHAnsi" w:hAnsiTheme="majorHAnsi" w:cstheme="majorHAnsi"/>
          <w:noProof/>
          <w:sz w:val="22"/>
          <w:szCs w:val="22"/>
        </w:rPr>
        <w:t>(Leibold et al., 2004; Loreau et al., 2003; Wang et al., 2021)</w:t>
      </w:r>
      <w:r w:rsidR="00F359FB" w:rsidRPr="00924847">
        <w:rPr>
          <w:rFonts w:asciiTheme="majorHAnsi" w:hAnsiTheme="majorHAnsi" w:cstheme="majorHAnsi"/>
          <w:sz w:val="22"/>
          <w:szCs w:val="22"/>
        </w:rPr>
        <w:t>.</w:t>
      </w:r>
      <w:r w:rsidR="008122F4" w:rsidRPr="00924847">
        <w:rPr>
          <w:rFonts w:asciiTheme="majorHAnsi" w:hAnsiTheme="majorHAnsi" w:cstheme="majorHAnsi"/>
          <w:sz w:val="22"/>
          <w:szCs w:val="22"/>
        </w:rPr>
        <w:t xml:space="preserve"> To test for potential land cover effects on spatial variability, we also calculated spatial variability among only those sites characterised as</w:t>
      </w:r>
      <w:r w:rsidR="00E1562A" w:rsidRPr="00924847">
        <w:rPr>
          <w:rFonts w:asciiTheme="majorHAnsi" w:hAnsiTheme="majorHAnsi" w:cstheme="majorHAnsi"/>
          <w:sz w:val="22"/>
          <w:szCs w:val="22"/>
        </w:rPr>
        <w:t xml:space="preserve"> either</w:t>
      </w:r>
      <w:r w:rsidR="008122F4" w:rsidRPr="00924847">
        <w:rPr>
          <w:rFonts w:asciiTheme="majorHAnsi" w:hAnsiTheme="majorHAnsi" w:cstheme="majorHAnsi"/>
          <w:sz w:val="22"/>
          <w:szCs w:val="22"/>
        </w:rPr>
        <w:t xml:space="preserve"> forested or developed (Figure S1). </w:t>
      </w:r>
      <w:r w:rsidR="00B76C02" w:rsidRPr="00924847">
        <w:rPr>
          <w:rFonts w:asciiTheme="majorHAnsi" w:hAnsiTheme="majorHAnsi" w:cstheme="majorHAnsi"/>
          <w:sz w:val="22"/>
          <w:szCs w:val="22"/>
        </w:rPr>
        <w:t>T</w:t>
      </w:r>
      <w:r w:rsidR="00F359FB" w:rsidRPr="00924847">
        <w:rPr>
          <w:rFonts w:asciiTheme="majorHAnsi" w:hAnsiTheme="majorHAnsi" w:cstheme="majorHAnsi"/>
          <w:sz w:val="22"/>
          <w:szCs w:val="22"/>
        </w:rPr>
        <w:t>o aid comparison, stability components were normalised by their maximum (0-1) and defined such that larger values represent greater stability (see Table S</w:t>
      </w:r>
      <w:r w:rsidR="00DF5F38" w:rsidRPr="00924847">
        <w:rPr>
          <w:rFonts w:asciiTheme="majorHAnsi" w:hAnsiTheme="majorHAnsi" w:cstheme="majorHAnsi"/>
          <w:sz w:val="22"/>
          <w:szCs w:val="22"/>
        </w:rPr>
        <w:t>2</w:t>
      </w:r>
      <w:r w:rsidR="00F359FB" w:rsidRPr="00924847">
        <w:rPr>
          <w:rFonts w:asciiTheme="majorHAnsi" w:hAnsiTheme="majorHAnsi" w:cstheme="majorHAnsi"/>
          <w:sz w:val="22"/>
          <w:szCs w:val="22"/>
        </w:rPr>
        <w:t xml:space="preserve"> for detailed explanation of stability components and </w:t>
      </w:r>
      <w:r w:rsidR="00E1562A" w:rsidRPr="00924847">
        <w:rPr>
          <w:rFonts w:asciiTheme="majorHAnsi" w:hAnsiTheme="majorHAnsi" w:cstheme="majorHAnsi"/>
          <w:sz w:val="22"/>
          <w:szCs w:val="22"/>
        </w:rPr>
        <w:t xml:space="preserve">their </w:t>
      </w:r>
      <w:r w:rsidR="00F359FB" w:rsidRPr="00924847">
        <w:rPr>
          <w:rFonts w:asciiTheme="majorHAnsi" w:hAnsiTheme="majorHAnsi" w:cstheme="majorHAnsi"/>
          <w:sz w:val="22"/>
          <w:szCs w:val="22"/>
        </w:rPr>
        <w:t xml:space="preserve">interpretation). </w:t>
      </w:r>
    </w:p>
    <w:p w14:paraId="445D861D" w14:textId="262E5112" w:rsidR="00926B31" w:rsidRPr="00924847" w:rsidRDefault="004C13D8" w:rsidP="00926B31">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 xml:space="preserve">All analyses were conducted in R (version 4.2.1, R Core Team 2022), using the brms and segmented packages </w:t>
      </w:r>
      <w:r w:rsidRPr="00924847">
        <w:rPr>
          <w:rFonts w:ascii="Calibri Light" w:hAnsiTheme="majorHAnsi" w:cs="Calibri Light"/>
          <w:sz w:val="22"/>
        </w:rPr>
        <w:t>(</w:t>
      </w:r>
      <w:proofErr w:type="spellStart"/>
      <w:r w:rsidRPr="00924847">
        <w:rPr>
          <w:rFonts w:ascii="Calibri Light" w:hAnsiTheme="majorHAnsi" w:cs="Calibri Light"/>
          <w:sz w:val="22"/>
        </w:rPr>
        <w:t>Bürkner</w:t>
      </w:r>
      <w:proofErr w:type="spellEnd"/>
      <w:r w:rsidRPr="00924847">
        <w:rPr>
          <w:rFonts w:ascii="Calibri Light" w:hAnsiTheme="majorHAnsi" w:cs="Calibri Light"/>
          <w:sz w:val="22"/>
        </w:rPr>
        <w:t xml:space="preserve">, 2017; </w:t>
      </w:r>
      <w:proofErr w:type="spellStart"/>
      <w:r w:rsidRPr="00924847">
        <w:rPr>
          <w:rFonts w:ascii="Calibri Light" w:hAnsiTheme="majorHAnsi" w:cs="Calibri Light"/>
          <w:sz w:val="22"/>
        </w:rPr>
        <w:t>Muggeo</w:t>
      </w:r>
      <w:proofErr w:type="spellEnd"/>
      <w:r w:rsidRPr="00924847">
        <w:rPr>
          <w:rFonts w:ascii="Calibri Light" w:hAnsiTheme="majorHAnsi" w:cs="Calibri Light"/>
          <w:sz w:val="22"/>
        </w:rPr>
        <w:t>, 2008)</w:t>
      </w:r>
      <w:r w:rsidRPr="00924847">
        <w:rPr>
          <w:rFonts w:asciiTheme="majorHAnsi" w:hAnsiTheme="majorHAnsi" w:cstheme="majorHAnsi"/>
          <w:sz w:val="22"/>
          <w:szCs w:val="22"/>
        </w:rPr>
        <w:t xml:space="preserve">. </w:t>
      </w:r>
      <w:r w:rsidR="000544D6" w:rsidRPr="00924847">
        <w:rPr>
          <w:rFonts w:asciiTheme="majorHAnsi" w:hAnsiTheme="majorHAnsi" w:cstheme="majorHAnsi"/>
          <w:sz w:val="22"/>
          <w:szCs w:val="22"/>
        </w:rPr>
        <w:t>To test for</w:t>
      </w:r>
      <w:r w:rsidR="00767F50" w:rsidRPr="00924847">
        <w:rPr>
          <w:rFonts w:asciiTheme="majorHAnsi" w:hAnsiTheme="majorHAnsi" w:cstheme="majorHAnsi"/>
          <w:sz w:val="22"/>
          <w:szCs w:val="22"/>
        </w:rPr>
        <w:t xml:space="preserve"> interactive effects of </w:t>
      </w:r>
      <w:r w:rsidR="000544D6" w:rsidRPr="00924847">
        <w:rPr>
          <w:rFonts w:asciiTheme="majorHAnsi" w:hAnsiTheme="majorHAnsi" w:cstheme="majorHAnsi"/>
          <w:sz w:val="22"/>
          <w:szCs w:val="22"/>
        </w:rPr>
        <w:t xml:space="preserve">typhoons and land use on mean acoustic index states and temporal </w:t>
      </w:r>
      <w:r w:rsidR="00365695" w:rsidRPr="00924847">
        <w:rPr>
          <w:rFonts w:asciiTheme="majorHAnsi" w:hAnsiTheme="majorHAnsi" w:cstheme="majorHAnsi"/>
          <w:sz w:val="22"/>
          <w:szCs w:val="22"/>
        </w:rPr>
        <w:t>stability</w:t>
      </w:r>
      <w:r w:rsidR="000544D6" w:rsidRPr="00924847">
        <w:rPr>
          <w:rFonts w:asciiTheme="majorHAnsi" w:hAnsiTheme="majorHAnsi" w:cstheme="majorHAnsi"/>
          <w:sz w:val="22"/>
          <w:szCs w:val="22"/>
        </w:rPr>
        <w:t xml:space="preserve"> of indices, and for land use effects on acoustic index resistance and recovery time,</w:t>
      </w:r>
      <w:r w:rsidR="0047522B" w:rsidRPr="00924847">
        <w:rPr>
          <w:rFonts w:asciiTheme="majorHAnsi" w:hAnsiTheme="majorHAnsi" w:cstheme="majorHAnsi"/>
          <w:sz w:val="22"/>
          <w:szCs w:val="22"/>
        </w:rPr>
        <w:t xml:space="preserve"> separately,</w:t>
      </w:r>
      <w:r w:rsidR="000544D6" w:rsidRPr="00924847">
        <w:rPr>
          <w:rFonts w:asciiTheme="majorHAnsi" w:hAnsiTheme="majorHAnsi" w:cstheme="majorHAnsi"/>
          <w:sz w:val="22"/>
          <w:szCs w:val="22"/>
        </w:rPr>
        <w:t xml:space="preserve"> we fit Bayesian </w:t>
      </w:r>
      <w:r w:rsidR="00B97FCF" w:rsidRPr="00924847">
        <w:rPr>
          <w:rFonts w:asciiTheme="majorHAnsi" w:hAnsiTheme="majorHAnsi" w:cstheme="majorHAnsi"/>
          <w:sz w:val="22"/>
          <w:szCs w:val="22"/>
        </w:rPr>
        <w:t>mixed effects</w:t>
      </w:r>
      <w:r w:rsidR="000544D6" w:rsidRPr="00924847">
        <w:rPr>
          <w:rFonts w:asciiTheme="majorHAnsi" w:hAnsiTheme="majorHAnsi" w:cstheme="majorHAnsi"/>
          <w:sz w:val="22"/>
          <w:szCs w:val="22"/>
        </w:rPr>
        <w:t xml:space="preserve"> models</w:t>
      </w:r>
      <w:r w:rsidR="00FF017C" w:rsidRPr="00924847">
        <w:rPr>
          <w:rFonts w:asciiTheme="majorHAnsi" w:hAnsiTheme="majorHAnsi" w:cstheme="majorHAnsi"/>
          <w:sz w:val="22"/>
          <w:szCs w:val="22"/>
        </w:rPr>
        <w:t>,</w:t>
      </w:r>
      <w:r w:rsidR="000544D6" w:rsidRPr="00924847">
        <w:rPr>
          <w:rFonts w:asciiTheme="majorHAnsi" w:hAnsiTheme="majorHAnsi" w:cstheme="majorHAnsi"/>
          <w:sz w:val="22"/>
          <w:szCs w:val="22"/>
        </w:rPr>
        <w:t xml:space="preserve"> </w:t>
      </w:r>
      <w:r w:rsidR="002132EC" w:rsidRPr="00924847">
        <w:rPr>
          <w:rFonts w:asciiTheme="majorHAnsi" w:hAnsiTheme="majorHAnsi" w:cstheme="majorHAnsi"/>
          <w:sz w:val="22"/>
          <w:szCs w:val="22"/>
        </w:rPr>
        <w:t xml:space="preserve">with </w:t>
      </w:r>
      <w:r w:rsidR="00FF017C" w:rsidRPr="00924847">
        <w:rPr>
          <w:rFonts w:asciiTheme="majorHAnsi" w:hAnsiTheme="majorHAnsi" w:cstheme="majorHAnsi"/>
          <w:sz w:val="22"/>
          <w:szCs w:val="22"/>
        </w:rPr>
        <w:t xml:space="preserve">field site included as a random effect, </w:t>
      </w:r>
      <w:r w:rsidR="000544D6" w:rsidRPr="00924847">
        <w:rPr>
          <w:rFonts w:asciiTheme="majorHAnsi" w:hAnsiTheme="majorHAnsi" w:cstheme="majorHAnsi"/>
          <w:sz w:val="22"/>
          <w:szCs w:val="22"/>
        </w:rPr>
        <w:t>using Stan</w:t>
      </w:r>
      <w:r w:rsidR="00342A19" w:rsidRPr="00924847">
        <w:rPr>
          <w:rFonts w:asciiTheme="majorHAnsi" w:hAnsiTheme="majorHAnsi" w:cstheme="majorHAnsi"/>
          <w:sz w:val="22"/>
          <w:szCs w:val="22"/>
        </w:rPr>
        <w:t xml:space="preserve"> (Stan development team 2020)</w:t>
      </w:r>
      <w:r w:rsidR="00E1562A" w:rsidRPr="00924847">
        <w:rPr>
          <w:rFonts w:asciiTheme="majorHAnsi" w:hAnsiTheme="majorHAnsi" w:cstheme="majorHAnsi"/>
          <w:sz w:val="22"/>
          <w:szCs w:val="22"/>
        </w:rPr>
        <w:t>,</w:t>
      </w:r>
      <w:r w:rsidR="000544D6" w:rsidRPr="00924847">
        <w:rPr>
          <w:rFonts w:asciiTheme="majorHAnsi" w:hAnsiTheme="majorHAnsi" w:cstheme="majorHAnsi"/>
          <w:sz w:val="22"/>
          <w:szCs w:val="22"/>
        </w:rPr>
        <w:t xml:space="preserve"> </w:t>
      </w:r>
      <w:r w:rsidR="00342A19" w:rsidRPr="00924847">
        <w:rPr>
          <w:rFonts w:asciiTheme="majorHAnsi" w:hAnsiTheme="majorHAnsi" w:cstheme="majorHAnsi"/>
          <w:sz w:val="22"/>
          <w:szCs w:val="22"/>
        </w:rPr>
        <w:t xml:space="preserve">implemented </w:t>
      </w:r>
      <w:r w:rsidR="00B97FCF" w:rsidRPr="00924847">
        <w:rPr>
          <w:rFonts w:asciiTheme="majorHAnsi" w:hAnsiTheme="majorHAnsi" w:cstheme="majorHAnsi"/>
          <w:sz w:val="22"/>
          <w:szCs w:val="22"/>
        </w:rPr>
        <w:t>via</w:t>
      </w:r>
      <w:r w:rsidR="000544D6" w:rsidRPr="00924847">
        <w:rPr>
          <w:rFonts w:asciiTheme="majorHAnsi" w:hAnsiTheme="majorHAnsi" w:cstheme="majorHAnsi"/>
          <w:sz w:val="22"/>
          <w:szCs w:val="22"/>
        </w:rPr>
        <w:t xml:space="preserve"> the</w:t>
      </w:r>
      <w:r w:rsidR="002132EC" w:rsidRPr="00924847">
        <w:rPr>
          <w:rFonts w:asciiTheme="majorHAnsi" w:hAnsiTheme="majorHAnsi" w:cstheme="majorHAnsi"/>
          <w:sz w:val="22"/>
          <w:szCs w:val="22"/>
        </w:rPr>
        <w:t xml:space="preserve"> </w:t>
      </w:r>
      <w:proofErr w:type="spellStart"/>
      <w:r w:rsidR="002132EC" w:rsidRPr="00924847">
        <w:rPr>
          <w:rFonts w:asciiTheme="majorHAnsi" w:hAnsiTheme="majorHAnsi" w:cstheme="majorHAnsi"/>
          <w:i/>
          <w:iCs/>
          <w:sz w:val="22"/>
          <w:szCs w:val="22"/>
        </w:rPr>
        <w:t>brm</w:t>
      </w:r>
      <w:proofErr w:type="spellEnd"/>
      <w:r w:rsidR="002132EC" w:rsidRPr="00924847">
        <w:rPr>
          <w:rFonts w:asciiTheme="majorHAnsi" w:hAnsiTheme="majorHAnsi" w:cstheme="majorHAnsi"/>
          <w:sz w:val="22"/>
          <w:szCs w:val="22"/>
        </w:rPr>
        <w:t xml:space="preserve"> function in </w:t>
      </w:r>
      <w:proofErr w:type="spellStart"/>
      <w:r w:rsidR="000544D6" w:rsidRPr="00924847">
        <w:rPr>
          <w:rFonts w:asciiTheme="majorHAnsi" w:hAnsiTheme="majorHAnsi" w:cstheme="majorHAnsi"/>
          <w:sz w:val="22"/>
          <w:szCs w:val="22"/>
        </w:rPr>
        <w:t>brms</w:t>
      </w:r>
      <w:proofErr w:type="spellEnd"/>
      <w:r w:rsidR="000544D6" w:rsidRPr="00924847">
        <w:rPr>
          <w:rFonts w:asciiTheme="majorHAnsi" w:hAnsiTheme="majorHAnsi" w:cstheme="majorHAnsi"/>
          <w:sz w:val="22"/>
          <w:szCs w:val="22"/>
        </w:rPr>
        <w:t xml:space="preserve"> </w:t>
      </w:r>
      <w:r w:rsidR="00BD6D75" w:rsidRPr="00924847">
        <w:rPr>
          <w:rFonts w:ascii="Calibri Light" w:hAnsiTheme="majorHAnsi" w:cs="Calibri Light"/>
          <w:sz w:val="22"/>
        </w:rPr>
        <w:t>(</w:t>
      </w:r>
      <w:proofErr w:type="spellStart"/>
      <w:r w:rsidR="00BD6D75" w:rsidRPr="00924847">
        <w:rPr>
          <w:rFonts w:ascii="Calibri Light" w:hAnsiTheme="majorHAnsi" w:cs="Calibri Light"/>
          <w:sz w:val="22"/>
        </w:rPr>
        <w:t>Bürkner</w:t>
      </w:r>
      <w:proofErr w:type="spellEnd"/>
      <w:r w:rsidR="00BD6D75" w:rsidRPr="00924847">
        <w:rPr>
          <w:rFonts w:ascii="Calibri Light" w:hAnsiTheme="majorHAnsi" w:cs="Calibri Light"/>
          <w:sz w:val="22"/>
        </w:rPr>
        <w:t>, 2017)</w:t>
      </w:r>
      <w:r w:rsidR="000544D6" w:rsidRPr="00924847">
        <w:rPr>
          <w:rFonts w:asciiTheme="majorHAnsi" w:hAnsiTheme="majorHAnsi" w:cstheme="majorHAnsi"/>
          <w:sz w:val="22"/>
          <w:szCs w:val="22"/>
        </w:rPr>
        <w:t>.</w:t>
      </w:r>
      <w:r w:rsidR="0047522B" w:rsidRPr="00924847">
        <w:rPr>
          <w:rFonts w:asciiTheme="majorHAnsi" w:hAnsiTheme="majorHAnsi" w:cstheme="majorHAnsi"/>
          <w:sz w:val="22"/>
          <w:szCs w:val="22"/>
        </w:rPr>
        <w:t xml:space="preserve"> </w:t>
      </w:r>
      <w:r w:rsidR="00926B31" w:rsidRPr="00924847">
        <w:rPr>
          <w:rFonts w:asciiTheme="majorHAnsi" w:hAnsiTheme="majorHAnsi" w:cstheme="majorHAnsi"/>
          <w:sz w:val="22"/>
          <w:szCs w:val="22"/>
        </w:rPr>
        <w:t xml:space="preserve">For </w:t>
      </w:r>
      <w:r w:rsidR="00866F25" w:rsidRPr="00924847">
        <w:rPr>
          <w:rFonts w:asciiTheme="majorHAnsi" w:hAnsiTheme="majorHAnsi" w:cstheme="majorHAnsi"/>
          <w:sz w:val="22"/>
          <w:szCs w:val="22"/>
        </w:rPr>
        <w:t>all</w:t>
      </w:r>
      <w:r w:rsidR="00926B31" w:rsidRPr="00924847">
        <w:rPr>
          <w:rFonts w:asciiTheme="majorHAnsi" w:hAnsiTheme="majorHAnsi" w:cstheme="majorHAnsi"/>
          <w:sz w:val="22"/>
          <w:szCs w:val="22"/>
        </w:rPr>
        <w:t xml:space="preserve"> four response variables, the model</w:t>
      </w:r>
      <w:r w:rsidR="00866F25" w:rsidRPr="00924847">
        <w:rPr>
          <w:rFonts w:asciiTheme="majorHAnsi" w:hAnsiTheme="majorHAnsi" w:cstheme="majorHAnsi"/>
          <w:sz w:val="22"/>
          <w:szCs w:val="22"/>
        </w:rPr>
        <w:t>led</w:t>
      </w:r>
      <w:r w:rsidR="00926B31" w:rsidRPr="00924847">
        <w:rPr>
          <w:rFonts w:asciiTheme="majorHAnsi" w:hAnsiTheme="majorHAnsi" w:cstheme="majorHAnsi"/>
          <w:sz w:val="22"/>
          <w:szCs w:val="22"/>
        </w:rPr>
        <w:t xml:space="preserve"> fixed effects included land use category (forest or developed) and typhoon state (pre- or post-typhoon) where appropriate (resistance and recovery time were not modelled as a function of typhoon impact). Default Hamiltonian Monte Carlo was used for the MCMC algorithm and priors were all uninformative. As our response variables fell on the [0,1] scale, we used the Beta model family with logit link. Model comparisons were made with leave-one-out cross validation (LOOIC) implemented in brms. Four independent MCMC chains were run, each with a warmup phase of 5,000 iterations and sampling phase of 45,000 iterations. We inspected trace plots and density plots visually for chain mixture and verified convergence using the Gelman-Rubin </w:t>
      </w:r>
      <m:oMath>
        <m:acc>
          <m:accPr>
            <m:ctrlPr>
              <w:rPr>
                <w:rFonts w:ascii="Cambria Math" w:hAnsi="Cambria Math" w:cstheme="majorHAnsi"/>
                <w:i/>
                <w:sz w:val="22"/>
                <w:szCs w:val="22"/>
              </w:rPr>
            </m:ctrlPr>
          </m:accPr>
          <m:e>
            <m:r>
              <w:rPr>
                <w:rFonts w:ascii="Cambria Math" w:hAnsi="Cambria Math" w:cstheme="majorHAnsi"/>
                <w:sz w:val="22"/>
                <w:szCs w:val="22"/>
              </w:rPr>
              <m:t>R</m:t>
            </m:r>
          </m:e>
        </m:acc>
      </m:oMath>
      <w:r w:rsidR="00926B31" w:rsidRPr="00924847">
        <w:rPr>
          <w:rFonts w:asciiTheme="majorHAnsi" w:hAnsiTheme="majorHAnsi" w:cstheme="majorHAnsi"/>
          <w:sz w:val="22"/>
          <w:szCs w:val="22"/>
        </w:rPr>
        <w:t xml:space="preserve"> &lt; 1.01 and effective sampling size statistics</w:t>
      </w:r>
      <w:r w:rsidR="00D73E94" w:rsidRPr="00924847">
        <w:rPr>
          <w:rFonts w:asciiTheme="majorHAnsi" w:hAnsiTheme="majorHAnsi" w:cstheme="majorHAnsi"/>
          <w:sz w:val="22"/>
          <w:szCs w:val="22"/>
        </w:rPr>
        <w:t xml:space="preserve"> </w:t>
      </w:r>
      <w:r w:rsidR="00D73E94" w:rsidRPr="00924847">
        <w:rPr>
          <w:rFonts w:asciiTheme="majorHAnsi" w:hAnsiTheme="majorHAnsi" w:cstheme="majorHAnsi"/>
          <w:noProof/>
          <w:sz w:val="22"/>
          <w:szCs w:val="22"/>
        </w:rPr>
        <w:t>(Gelman &amp; Hill, 2006)</w:t>
      </w:r>
      <w:r w:rsidR="00D73E94" w:rsidRPr="00924847">
        <w:rPr>
          <w:rFonts w:asciiTheme="majorHAnsi" w:hAnsiTheme="majorHAnsi" w:cstheme="majorHAnsi"/>
          <w:sz w:val="22"/>
          <w:szCs w:val="22"/>
        </w:rPr>
        <w:t xml:space="preserve">. </w:t>
      </w:r>
      <w:r w:rsidR="00926B31" w:rsidRPr="00924847">
        <w:rPr>
          <w:rFonts w:asciiTheme="majorHAnsi" w:hAnsiTheme="majorHAnsi" w:cstheme="majorHAnsi"/>
          <w:sz w:val="22"/>
          <w:szCs w:val="22"/>
        </w:rPr>
        <w:t xml:space="preserve">We also tested for spatial autocorrelation of model residuals using the Moran’s I test statistic for each fitted model </w:t>
      </w:r>
      <w:r w:rsidR="00E55F76" w:rsidRPr="00924847">
        <w:rPr>
          <w:rFonts w:asciiTheme="majorHAnsi" w:hAnsiTheme="majorHAnsi" w:cstheme="majorHAnsi"/>
          <w:noProof/>
          <w:sz w:val="22"/>
          <w:szCs w:val="22"/>
        </w:rPr>
        <w:t>(Gittleman &amp; Kot, 1990)</w:t>
      </w:r>
      <w:r w:rsidR="00E55F76" w:rsidRPr="00924847">
        <w:rPr>
          <w:rFonts w:asciiTheme="majorHAnsi" w:hAnsiTheme="majorHAnsi" w:cstheme="majorHAnsi"/>
          <w:sz w:val="22"/>
          <w:szCs w:val="22"/>
        </w:rPr>
        <w:t xml:space="preserve">. </w:t>
      </w:r>
      <w:r w:rsidR="00926B31" w:rsidRPr="00924847">
        <w:rPr>
          <w:rFonts w:asciiTheme="majorHAnsi" w:hAnsiTheme="majorHAnsi" w:cstheme="majorHAnsi"/>
          <w:sz w:val="22"/>
          <w:szCs w:val="22"/>
        </w:rPr>
        <w:t xml:space="preserve">Moran’s I results were always nonsignificant (that is, we did not detect significant spatial autocorrelation in any models), so we report results of </w:t>
      </w:r>
      <w:r w:rsidR="00866F25" w:rsidRPr="00924847">
        <w:rPr>
          <w:rFonts w:asciiTheme="majorHAnsi" w:hAnsiTheme="majorHAnsi" w:cstheme="majorHAnsi"/>
          <w:sz w:val="22"/>
          <w:szCs w:val="22"/>
        </w:rPr>
        <w:t xml:space="preserve">the </w:t>
      </w:r>
      <w:r w:rsidR="00926B31" w:rsidRPr="00924847">
        <w:rPr>
          <w:rFonts w:asciiTheme="majorHAnsi" w:hAnsiTheme="majorHAnsi" w:cstheme="majorHAnsi"/>
          <w:sz w:val="22"/>
          <w:szCs w:val="22"/>
        </w:rPr>
        <w:t>nonspatial models. Results of these models are presented as 95% probability densities (credible intervals) of all chains’ posterior parameter draws after the burn-in period.</w:t>
      </w:r>
    </w:p>
    <w:p w14:paraId="4FC55088" w14:textId="67E532D0" w:rsidR="00926B31" w:rsidRPr="00924847" w:rsidRDefault="00926B31" w:rsidP="00926B31">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For models of spatial variability responses</w:t>
      </w:r>
      <w:r w:rsidR="00866F25" w:rsidRPr="00924847">
        <w:rPr>
          <w:rFonts w:asciiTheme="majorHAnsi" w:hAnsiTheme="majorHAnsi" w:cstheme="majorHAnsi"/>
          <w:sz w:val="22"/>
          <w:szCs w:val="22"/>
        </w:rPr>
        <w:t>,</w:t>
      </w:r>
      <w:r w:rsidRPr="00924847">
        <w:rPr>
          <w:rFonts w:asciiTheme="majorHAnsi" w:hAnsiTheme="majorHAnsi" w:cstheme="majorHAnsi"/>
          <w:sz w:val="22"/>
          <w:szCs w:val="22"/>
        </w:rPr>
        <w:t xml:space="preserve"> we</w:t>
      </w:r>
      <w:r w:rsidR="00BA5DA7" w:rsidRPr="00924847">
        <w:rPr>
          <w:rFonts w:asciiTheme="majorHAnsi" w:hAnsiTheme="majorHAnsi" w:cstheme="majorHAnsi"/>
          <w:sz w:val="22"/>
          <w:szCs w:val="22"/>
        </w:rPr>
        <w:t xml:space="preserve"> </w:t>
      </w:r>
      <w:r w:rsidR="00FF017C" w:rsidRPr="00924847">
        <w:rPr>
          <w:rFonts w:asciiTheme="majorHAnsi" w:hAnsiTheme="majorHAnsi" w:cstheme="majorHAnsi"/>
          <w:sz w:val="22"/>
          <w:szCs w:val="22"/>
        </w:rPr>
        <w:t>fit</w:t>
      </w:r>
      <w:r w:rsidR="00BA5DA7" w:rsidRPr="00924847">
        <w:rPr>
          <w:rFonts w:asciiTheme="majorHAnsi" w:hAnsiTheme="majorHAnsi" w:cstheme="majorHAnsi"/>
          <w:sz w:val="22"/>
          <w:szCs w:val="22"/>
        </w:rPr>
        <w:t>ted</w:t>
      </w:r>
      <w:r w:rsidR="00FF017C" w:rsidRPr="00924847">
        <w:rPr>
          <w:rFonts w:asciiTheme="majorHAnsi" w:hAnsiTheme="majorHAnsi" w:cstheme="majorHAnsi"/>
          <w:sz w:val="22"/>
          <w:szCs w:val="22"/>
        </w:rPr>
        <w:t xml:space="preserve"> break-point models of spatial variability as a function of land use category (forest versus developed) using the segmented </w:t>
      </w:r>
      <w:r w:rsidR="00FF017C" w:rsidRPr="00924847">
        <w:rPr>
          <w:rFonts w:asciiTheme="majorHAnsi" w:hAnsiTheme="majorHAnsi" w:cstheme="majorHAnsi"/>
          <w:i/>
          <w:iCs/>
          <w:sz w:val="22"/>
          <w:szCs w:val="22"/>
        </w:rPr>
        <w:t>R</w:t>
      </w:r>
      <w:r w:rsidR="00FF017C" w:rsidRPr="00924847">
        <w:rPr>
          <w:rFonts w:asciiTheme="majorHAnsi" w:hAnsiTheme="majorHAnsi" w:cstheme="majorHAnsi"/>
          <w:sz w:val="22"/>
          <w:szCs w:val="22"/>
        </w:rPr>
        <w:t xml:space="preserve"> package </w:t>
      </w:r>
      <w:r w:rsidR="00FF017C" w:rsidRPr="00924847">
        <w:rPr>
          <w:rFonts w:asciiTheme="majorHAnsi" w:hAnsiTheme="majorHAnsi" w:cstheme="majorHAnsi"/>
          <w:noProof/>
          <w:sz w:val="22"/>
          <w:szCs w:val="22"/>
        </w:rPr>
        <w:t>(Muggeo, 2008)</w:t>
      </w:r>
      <w:r w:rsidR="00FF017C" w:rsidRPr="00924847">
        <w:rPr>
          <w:rFonts w:asciiTheme="majorHAnsi" w:hAnsiTheme="majorHAnsi" w:cstheme="majorHAnsi"/>
          <w:sz w:val="22"/>
          <w:szCs w:val="22"/>
        </w:rPr>
        <w:t xml:space="preserve">. </w:t>
      </w:r>
      <w:r w:rsidRPr="00924847">
        <w:rPr>
          <w:rFonts w:asciiTheme="majorHAnsi" w:hAnsiTheme="majorHAnsi" w:cstheme="majorHAnsi"/>
          <w:sz w:val="22"/>
          <w:szCs w:val="22"/>
        </w:rPr>
        <w:t xml:space="preserve">Break-point models fit segmented relationships between predictor and response variables to determine whether the form of the relationship changes as a function of the predictor variable. In our case, we modelled spatial variability as a function of land use category and time, with two fixed break points specified at the onset of the first typhoon (00:00, 29 Sep 2018), and immediately following the </w:t>
      </w:r>
      <w:r w:rsidRPr="00924847">
        <w:rPr>
          <w:rFonts w:asciiTheme="majorHAnsi" w:hAnsiTheme="majorHAnsi" w:cstheme="majorHAnsi"/>
          <w:sz w:val="22"/>
          <w:szCs w:val="22"/>
        </w:rPr>
        <w:lastRenderedPageBreak/>
        <w:t>second typhoon (00:00, 6 Oct 2018)</w:t>
      </w:r>
      <w:r w:rsidR="00D02A0E" w:rsidRPr="00924847">
        <w:rPr>
          <w:rFonts w:asciiTheme="majorHAnsi" w:hAnsiTheme="majorHAnsi" w:cstheme="majorHAnsi"/>
          <w:sz w:val="22"/>
          <w:szCs w:val="22"/>
        </w:rPr>
        <w:t>, allowing intercepts</w:t>
      </w:r>
      <w:r w:rsidR="00866F25" w:rsidRPr="00924847">
        <w:rPr>
          <w:rFonts w:asciiTheme="majorHAnsi" w:hAnsiTheme="majorHAnsi" w:cstheme="majorHAnsi"/>
          <w:sz w:val="22"/>
          <w:szCs w:val="22"/>
        </w:rPr>
        <w:t>,</w:t>
      </w:r>
      <w:r w:rsidR="00D02A0E" w:rsidRPr="00924847">
        <w:rPr>
          <w:rFonts w:asciiTheme="majorHAnsi" w:hAnsiTheme="majorHAnsi" w:cstheme="majorHAnsi"/>
          <w:sz w:val="22"/>
          <w:szCs w:val="22"/>
        </w:rPr>
        <w:t xml:space="preserve"> but not slopes</w:t>
      </w:r>
      <w:r w:rsidR="00866F25" w:rsidRPr="00924847">
        <w:rPr>
          <w:rFonts w:asciiTheme="majorHAnsi" w:hAnsiTheme="majorHAnsi" w:cstheme="majorHAnsi"/>
          <w:sz w:val="22"/>
          <w:szCs w:val="22"/>
        </w:rPr>
        <w:t>,</w:t>
      </w:r>
      <w:r w:rsidR="00D02A0E" w:rsidRPr="00924847">
        <w:rPr>
          <w:rFonts w:asciiTheme="majorHAnsi" w:hAnsiTheme="majorHAnsi" w:cstheme="majorHAnsi"/>
          <w:sz w:val="22"/>
          <w:szCs w:val="22"/>
        </w:rPr>
        <w:t xml:space="preserve"> to vary</w:t>
      </w:r>
      <w:r w:rsidRPr="00924847">
        <w:rPr>
          <w:rFonts w:asciiTheme="majorHAnsi" w:hAnsiTheme="majorHAnsi" w:cstheme="majorHAnsi"/>
          <w:sz w:val="22"/>
          <w:szCs w:val="22"/>
        </w:rPr>
        <w:t xml:space="preserve">. To prevent overfitting, we constrained models to these two </w:t>
      </w:r>
      <w:r w:rsidRPr="00924847">
        <w:rPr>
          <w:rFonts w:asciiTheme="majorHAnsi" w:hAnsiTheme="majorHAnsi" w:cstheme="majorHAnsi"/>
          <w:i/>
          <w:iCs/>
          <w:sz w:val="22"/>
          <w:szCs w:val="22"/>
        </w:rPr>
        <w:t>a priori</w:t>
      </w:r>
      <w:r w:rsidRPr="00924847">
        <w:rPr>
          <w:rFonts w:asciiTheme="majorHAnsi" w:hAnsiTheme="majorHAnsi" w:cstheme="majorHAnsi"/>
          <w:sz w:val="22"/>
          <w:szCs w:val="22"/>
        </w:rPr>
        <w:t xml:space="preserve"> break-points. </w:t>
      </w:r>
      <w:r w:rsidR="00D02A0E" w:rsidRPr="00924847">
        <w:rPr>
          <w:rFonts w:asciiTheme="majorHAnsi" w:hAnsiTheme="majorHAnsi" w:cstheme="majorHAnsi"/>
          <w:sz w:val="22"/>
          <w:szCs w:val="22"/>
        </w:rPr>
        <w:t>W</w:t>
      </w:r>
      <w:r w:rsidRPr="00924847">
        <w:rPr>
          <w:rFonts w:asciiTheme="majorHAnsi" w:hAnsiTheme="majorHAnsi" w:cstheme="majorHAnsi"/>
          <w:sz w:val="22"/>
          <w:szCs w:val="22"/>
        </w:rPr>
        <w:t>e selected best fitting models using</w:t>
      </w:r>
      <w:r w:rsidR="008134D7" w:rsidRPr="00924847">
        <w:rPr>
          <w:rFonts w:asciiTheme="majorHAnsi" w:hAnsiTheme="majorHAnsi" w:cstheme="majorHAnsi"/>
          <w:sz w:val="22"/>
          <w:szCs w:val="22"/>
        </w:rPr>
        <w:t xml:space="preserve"> </w:t>
      </w:r>
      <w:r w:rsidR="00D02A0E" w:rsidRPr="00924847">
        <w:rPr>
          <w:rFonts w:asciiTheme="majorHAnsi" w:hAnsiTheme="majorHAnsi" w:cstheme="majorHAnsi"/>
          <w:sz w:val="22"/>
          <w:szCs w:val="22"/>
        </w:rPr>
        <w:t>L</w:t>
      </w:r>
      <w:r w:rsidR="008134D7" w:rsidRPr="00924847">
        <w:rPr>
          <w:rFonts w:asciiTheme="majorHAnsi" w:hAnsiTheme="majorHAnsi" w:cstheme="majorHAnsi"/>
          <w:sz w:val="22"/>
          <w:szCs w:val="22"/>
        </w:rPr>
        <w:t xml:space="preserve">ikelihood </w:t>
      </w:r>
      <w:r w:rsidR="00D02A0E" w:rsidRPr="00924847">
        <w:rPr>
          <w:rFonts w:asciiTheme="majorHAnsi" w:hAnsiTheme="majorHAnsi" w:cstheme="majorHAnsi"/>
          <w:sz w:val="22"/>
          <w:szCs w:val="22"/>
        </w:rPr>
        <w:t>R</w:t>
      </w:r>
      <w:r w:rsidR="008134D7" w:rsidRPr="00924847">
        <w:rPr>
          <w:rFonts w:asciiTheme="majorHAnsi" w:hAnsiTheme="majorHAnsi" w:cstheme="majorHAnsi"/>
          <w:sz w:val="22"/>
          <w:szCs w:val="22"/>
        </w:rPr>
        <w:t xml:space="preserve">atio </w:t>
      </w:r>
      <w:r w:rsidR="00D02A0E" w:rsidRPr="00924847">
        <w:rPr>
          <w:rFonts w:asciiTheme="majorHAnsi" w:hAnsiTheme="majorHAnsi" w:cstheme="majorHAnsi"/>
          <w:sz w:val="22"/>
          <w:szCs w:val="22"/>
        </w:rPr>
        <w:t>T</w:t>
      </w:r>
      <w:r w:rsidR="008134D7" w:rsidRPr="00924847">
        <w:rPr>
          <w:rFonts w:asciiTheme="majorHAnsi" w:hAnsiTheme="majorHAnsi" w:cstheme="majorHAnsi"/>
          <w:sz w:val="22"/>
          <w:szCs w:val="22"/>
        </w:rPr>
        <w:t>ests, where significant (</w:t>
      </w:r>
      <w:r w:rsidR="008134D7" w:rsidRPr="00924847">
        <w:rPr>
          <w:rFonts w:asciiTheme="majorHAnsi" w:hAnsiTheme="majorHAnsi" w:cstheme="majorHAnsi"/>
          <w:i/>
          <w:iCs/>
          <w:sz w:val="22"/>
          <w:szCs w:val="22"/>
        </w:rPr>
        <w:t>p</w:t>
      </w:r>
      <w:r w:rsidR="008134D7" w:rsidRPr="00924847">
        <w:rPr>
          <w:rFonts w:asciiTheme="majorHAnsi" w:hAnsiTheme="majorHAnsi" w:cstheme="majorHAnsi"/>
          <w:sz w:val="22"/>
          <w:szCs w:val="22"/>
        </w:rPr>
        <w:t xml:space="preserve"> &lt; 0.05) tests</w:t>
      </w:r>
      <w:r w:rsidR="00B67E5F" w:rsidRPr="00924847">
        <w:rPr>
          <w:rFonts w:asciiTheme="majorHAnsi" w:hAnsiTheme="majorHAnsi" w:cstheme="majorHAnsi"/>
          <w:sz w:val="22"/>
          <w:szCs w:val="22"/>
        </w:rPr>
        <w:t xml:space="preserve"> indicated a break-point model was a better fit than the nested linear model</w:t>
      </w:r>
      <w:r w:rsidRPr="00924847">
        <w:rPr>
          <w:rFonts w:asciiTheme="majorHAnsi" w:hAnsiTheme="majorHAnsi" w:cstheme="majorHAnsi"/>
          <w:sz w:val="22"/>
          <w:szCs w:val="22"/>
        </w:rPr>
        <w:t xml:space="preserve">. In all cases where break-point models were selected, we compared spatial variability values before the first break-point (pre-typhoon) and after the second break-point (post-typhoon) by comparing the 95% confidence intervals of the pre- and post-typhoon periods; nonoverlapping confidence intervals suggest a change in spatial variability at the </w:t>
      </w:r>
      <w:r w:rsidRPr="00924847">
        <w:rPr>
          <w:rFonts w:asciiTheme="majorHAnsi" w:hAnsiTheme="majorHAnsi" w:cstheme="majorHAnsi"/>
          <w:i/>
          <w:iCs/>
          <w:sz w:val="22"/>
          <w:szCs w:val="22"/>
        </w:rPr>
        <w:t>p</w:t>
      </w:r>
      <w:r w:rsidRPr="00924847">
        <w:rPr>
          <w:rFonts w:asciiTheme="majorHAnsi" w:hAnsiTheme="majorHAnsi" w:cstheme="majorHAnsi"/>
          <w:sz w:val="22"/>
          <w:szCs w:val="22"/>
        </w:rPr>
        <w:t xml:space="preserve"> &lt; 0.05 confidence level.</w:t>
      </w:r>
    </w:p>
    <w:p w14:paraId="7F5F71E7" w14:textId="5FAF5FED" w:rsidR="00892B2B" w:rsidRPr="00924847" w:rsidRDefault="00892B2B" w:rsidP="00926B31">
      <w:pPr>
        <w:spacing w:line="360" w:lineRule="auto"/>
        <w:ind w:firstLine="720"/>
        <w:rPr>
          <w:rFonts w:asciiTheme="majorHAnsi" w:hAnsiTheme="majorHAnsi" w:cstheme="majorHAnsi"/>
          <w:color w:val="FF0000"/>
          <w:sz w:val="22"/>
          <w:szCs w:val="22"/>
        </w:rPr>
      </w:pPr>
    </w:p>
    <w:p w14:paraId="7C962D36" w14:textId="453A2174" w:rsidR="00422AA1" w:rsidRPr="00924847" w:rsidRDefault="00422AA1" w:rsidP="00043C8F">
      <w:pPr>
        <w:spacing w:line="360" w:lineRule="auto"/>
        <w:rPr>
          <w:rFonts w:asciiTheme="majorHAnsi" w:hAnsiTheme="majorHAnsi" w:cstheme="majorHAnsi"/>
        </w:rPr>
      </w:pPr>
      <w:r w:rsidRPr="00924847">
        <w:rPr>
          <w:rFonts w:asciiTheme="majorHAnsi" w:hAnsiTheme="majorHAnsi" w:cstheme="majorHAnsi"/>
          <w:i/>
          <w:iCs/>
        </w:rPr>
        <w:t>Analyses on automated species detections</w:t>
      </w:r>
    </w:p>
    <w:p w14:paraId="0BE9B0C6" w14:textId="757D3DFB" w:rsidR="005D090F" w:rsidRPr="00924847" w:rsidRDefault="0034651E" w:rsidP="00F62429">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 xml:space="preserve">Given the lower temporal resolution of daily summed time series of bird species detections (one value per day rather than 48), we did not estimate resistance or recovery time for bird species detections. Rather, we focused our analyses on the temporal </w:t>
      </w:r>
      <w:r w:rsidR="00365695" w:rsidRPr="00924847">
        <w:rPr>
          <w:rFonts w:asciiTheme="majorHAnsi" w:hAnsiTheme="majorHAnsi" w:cstheme="majorHAnsi"/>
          <w:sz w:val="22"/>
          <w:szCs w:val="22"/>
        </w:rPr>
        <w:t>stability</w:t>
      </w:r>
      <w:r w:rsidRPr="00924847">
        <w:rPr>
          <w:rFonts w:asciiTheme="majorHAnsi" w:hAnsiTheme="majorHAnsi" w:cstheme="majorHAnsi"/>
          <w:sz w:val="22"/>
          <w:szCs w:val="22"/>
        </w:rPr>
        <w:t xml:space="preserve"> of bird detections for each species across the 30-day pre- and post-typhoon periods and the spatial variability of detections per day across all sites, and across sites falling into each land use category (forested versus developed). Note that the forest specialist </w:t>
      </w:r>
      <w:r w:rsidRPr="00924847">
        <w:rPr>
          <w:rFonts w:asciiTheme="majorHAnsi" w:hAnsiTheme="majorHAnsi" w:cstheme="majorHAnsi"/>
          <w:i/>
          <w:iCs/>
          <w:sz w:val="22"/>
          <w:szCs w:val="22"/>
        </w:rPr>
        <w:t>Otus elegans</w:t>
      </w:r>
      <w:r w:rsidRPr="00924847">
        <w:rPr>
          <w:rFonts w:asciiTheme="majorHAnsi" w:hAnsiTheme="majorHAnsi" w:cstheme="majorHAnsi"/>
          <w:sz w:val="22"/>
          <w:szCs w:val="22"/>
        </w:rPr>
        <w:t xml:space="preserve"> was not detected in any developed sites </w:t>
      </w:r>
      <w:r w:rsidR="00F62429" w:rsidRPr="00924847">
        <w:rPr>
          <w:rFonts w:asciiTheme="majorHAnsi" w:hAnsiTheme="majorHAnsi" w:cstheme="majorHAnsi"/>
          <w:sz w:val="22"/>
          <w:szCs w:val="22"/>
        </w:rPr>
        <w:t>(Table S</w:t>
      </w:r>
      <w:r w:rsidR="005B35C7" w:rsidRPr="00924847">
        <w:rPr>
          <w:rFonts w:asciiTheme="majorHAnsi" w:hAnsiTheme="majorHAnsi" w:cstheme="majorHAnsi"/>
          <w:sz w:val="22"/>
          <w:szCs w:val="22"/>
        </w:rPr>
        <w:t>1</w:t>
      </w:r>
      <w:r w:rsidR="00F62429" w:rsidRPr="00924847">
        <w:rPr>
          <w:rFonts w:asciiTheme="majorHAnsi" w:hAnsiTheme="majorHAnsi" w:cstheme="majorHAnsi"/>
          <w:sz w:val="22"/>
          <w:szCs w:val="22"/>
        </w:rPr>
        <w:t xml:space="preserve">), so there is no data subset to compare between land cover types for this species. </w:t>
      </w:r>
      <w:r w:rsidR="00A13510" w:rsidRPr="00924847">
        <w:rPr>
          <w:rFonts w:asciiTheme="majorHAnsi" w:hAnsiTheme="majorHAnsi" w:cstheme="majorHAnsi"/>
          <w:sz w:val="22"/>
          <w:szCs w:val="22"/>
        </w:rPr>
        <w:t xml:space="preserve">As automated species detections produced count data, we did not normalise </w:t>
      </w:r>
      <w:r w:rsidR="00C508B3" w:rsidRPr="00924847">
        <w:rPr>
          <w:rFonts w:asciiTheme="majorHAnsi" w:hAnsiTheme="majorHAnsi" w:cstheme="majorHAnsi"/>
          <w:sz w:val="22"/>
          <w:szCs w:val="22"/>
        </w:rPr>
        <w:t xml:space="preserve">raw </w:t>
      </w:r>
      <w:r w:rsidR="00A13510" w:rsidRPr="00924847">
        <w:rPr>
          <w:rFonts w:asciiTheme="majorHAnsi" w:hAnsiTheme="majorHAnsi" w:cstheme="majorHAnsi"/>
          <w:sz w:val="22"/>
          <w:szCs w:val="22"/>
        </w:rPr>
        <w:t xml:space="preserve">values </w:t>
      </w:r>
      <w:r w:rsidR="00C508B3" w:rsidRPr="00924847">
        <w:rPr>
          <w:rFonts w:asciiTheme="majorHAnsi" w:hAnsiTheme="majorHAnsi" w:cstheme="majorHAnsi"/>
          <w:sz w:val="22"/>
          <w:szCs w:val="22"/>
        </w:rPr>
        <w:t>of bird species detections</w:t>
      </w:r>
      <w:r w:rsidR="00A13510" w:rsidRPr="00924847">
        <w:rPr>
          <w:rFonts w:asciiTheme="majorHAnsi" w:hAnsiTheme="majorHAnsi" w:cstheme="majorHAnsi"/>
          <w:sz w:val="22"/>
          <w:szCs w:val="22"/>
        </w:rPr>
        <w:t xml:space="preserve">. </w:t>
      </w:r>
    </w:p>
    <w:p w14:paraId="4FC11CBC" w14:textId="25FFD633" w:rsidR="00926B31" w:rsidRPr="00924847" w:rsidRDefault="00926B31" w:rsidP="00E1562A">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 xml:space="preserve">As for acoustic indices, we tested for interactive effects of land use and typhoon effects on the mean number of daily detections (mean state) and the temporal </w:t>
      </w:r>
      <w:r w:rsidR="00365695" w:rsidRPr="00924847">
        <w:rPr>
          <w:rFonts w:asciiTheme="majorHAnsi" w:hAnsiTheme="majorHAnsi" w:cstheme="majorHAnsi"/>
          <w:sz w:val="22"/>
          <w:szCs w:val="22"/>
        </w:rPr>
        <w:t>stability</w:t>
      </w:r>
      <w:r w:rsidRPr="00924847">
        <w:rPr>
          <w:rFonts w:asciiTheme="majorHAnsi" w:hAnsiTheme="majorHAnsi" w:cstheme="majorHAnsi"/>
          <w:sz w:val="22"/>
          <w:szCs w:val="22"/>
        </w:rPr>
        <w:t xml:space="preserve"> of daily detections. </w:t>
      </w:r>
      <w:r w:rsidR="004E1143" w:rsidRPr="00924847">
        <w:rPr>
          <w:rFonts w:asciiTheme="majorHAnsi" w:hAnsiTheme="majorHAnsi" w:cstheme="majorHAnsi"/>
          <w:sz w:val="22"/>
          <w:szCs w:val="22"/>
        </w:rPr>
        <w:t xml:space="preserve">Moreover, we compared species effects by fitting a three-way interaction between species identity, land use, and typhoon period (two levels: before versus after the typhoons). </w:t>
      </w:r>
      <w:r w:rsidRPr="00924847">
        <w:rPr>
          <w:rFonts w:asciiTheme="majorHAnsi" w:hAnsiTheme="majorHAnsi" w:cstheme="majorHAnsi"/>
          <w:sz w:val="22"/>
          <w:szCs w:val="22"/>
        </w:rPr>
        <w:t xml:space="preserve">We specified </w:t>
      </w:r>
      <w:r w:rsidRPr="00924847">
        <w:rPr>
          <w:rFonts w:asciiTheme="majorHAnsi" w:hAnsiTheme="majorHAnsi" w:cstheme="majorHAnsi"/>
          <w:i/>
          <w:iCs/>
          <w:sz w:val="22"/>
          <w:szCs w:val="22"/>
        </w:rPr>
        <w:t>brms</w:t>
      </w:r>
      <w:r w:rsidRPr="00924847">
        <w:rPr>
          <w:rFonts w:asciiTheme="majorHAnsi" w:hAnsiTheme="majorHAnsi" w:cstheme="majorHAnsi"/>
          <w:sz w:val="22"/>
          <w:szCs w:val="22"/>
        </w:rPr>
        <w:t xml:space="preserve"> models as </w:t>
      </w:r>
      <w:r w:rsidR="0034651E" w:rsidRPr="00924847">
        <w:rPr>
          <w:rFonts w:asciiTheme="majorHAnsi" w:hAnsiTheme="majorHAnsi" w:cstheme="majorHAnsi"/>
          <w:sz w:val="22"/>
          <w:szCs w:val="22"/>
        </w:rPr>
        <w:t>described previously</w:t>
      </w:r>
      <w:r w:rsidRPr="00924847">
        <w:rPr>
          <w:rFonts w:asciiTheme="majorHAnsi" w:hAnsiTheme="majorHAnsi" w:cstheme="majorHAnsi"/>
          <w:sz w:val="22"/>
          <w:szCs w:val="22"/>
        </w:rPr>
        <w:t xml:space="preserve">, but with lognormal error distributions, which outperformed other error structures based on LOOIC. </w:t>
      </w:r>
      <w:r w:rsidR="004E1143" w:rsidRPr="00924847">
        <w:rPr>
          <w:rFonts w:asciiTheme="majorHAnsi" w:hAnsiTheme="majorHAnsi" w:cstheme="majorHAnsi"/>
          <w:sz w:val="22"/>
          <w:szCs w:val="22"/>
        </w:rPr>
        <w:t xml:space="preserve">To aid convergence, </w:t>
      </w:r>
      <w:r w:rsidRPr="00924847">
        <w:rPr>
          <w:rFonts w:asciiTheme="majorHAnsi" w:hAnsiTheme="majorHAnsi" w:cstheme="majorHAnsi"/>
          <w:sz w:val="22"/>
          <w:szCs w:val="22"/>
        </w:rPr>
        <w:t xml:space="preserve">we additionally set weakly informative priors of </w:t>
      </w:r>
      <w:r w:rsidRPr="00924847">
        <w:rPr>
          <w:rFonts w:asciiTheme="majorHAnsi" w:hAnsiTheme="majorHAnsi" w:cstheme="majorHAnsi"/>
          <w:i/>
          <w:iCs/>
          <w:sz w:val="22"/>
          <w:szCs w:val="22"/>
        </w:rPr>
        <w:t>N</w:t>
      </w:r>
      <w:r w:rsidRPr="00924847">
        <w:rPr>
          <w:rFonts w:asciiTheme="majorHAnsi" w:hAnsiTheme="majorHAnsi" w:cstheme="majorHAnsi"/>
          <w:sz w:val="22"/>
          <w:szCs w:val="22"/>
        </w:rPr>
        <w:t>(0,2) for all predictor variables</w:t>
      </w:r>
      <w:r w:rsidR="004E1143" w:rsidRPr="00924847">
        <w:rPr>
          <w:rFonts w:asciiTheme="majorHAnsi" w:hAnsiTheme="majorHAnsi" w:cstheme="majorHAnsi"/>
          <w:sz w:val="22"/>
          <w:szCs w:val="22"/>
        </w:rPr>
        <w:t xml:space="preserve"> in both models, but otherwise opted </w:t>
      </w:r>
      <w:r w:rsidR="00697C6E" w:rsidRPr="00924847">
        <w:rPr>
          <w:rFonts w:asciiTheme="majorHAnsi" w:hAnsiTheme="majorHAnsi" w:cstheme="majorHAnsi"/>
          <w:sz w:val="22"/>
          <w:szCs w:val="22"/>
        </w:rPr>
        <w:t>for</w:t>
      </w:r>
      <w:r w:rsidR="004E1143" w:rsidRPr="00924847">
        <w:rPr>
          <w:rFonts w:asciiTheme="majorHAnsi" w:hAnsiTheme="majorHAnsi" w:cstheme="majorHAnsi"/>
          <w:sz w:val="22"/>
          <w:szCs w:val="22"/>
        </w:rPr>
        <w:t xml:space="preserve"> uninformative priors</w:t>
      </w:r>
      <w:r w:rsidRPr="00924847">
        <w:rPr>
          <w:rFonts w:asciiTheme="majorHAnsi" w:hAnsiTheme="majorHAnsi" w:cstheme="majorHAnsi"/>
          <w:sz w:val="22"/>
          <w:szCs w:val="22"/>
        </w:rPr>
        <w:t>. For spatial variability, we fit break-point models of a three-way interaction between species identity, land use, and typhoon effects, with two fixed break points delineating the typhoon period</w:t>
      </w:r>
      <w:r w:rsidR="00E1562A" w:rsidRPr="00924847">
        <w:rPr>
          <w:rFonts w:asciiTheme="majorHAnsi" w:hAnsiTheme="majorHAnsi" w:cstheme="majorHAnsi"/>
          <w:sz w:val="22"/>
          <w:szCs w:val="22"/>
        </w:rPr>
        <w:t xml:space="preserve"> as described above</w:t>
      </w:r>
      <w:r w:rsidRPr="00924847">
        <w:rPr>
          <w:rFonts w:asciiTheme="majorHAnsi" w:hAnsiTheme="majorHAnsi" w:cstheme="majorHAnsi"/>
          <w:sz w:val="22"/>
          <w:szCs w:val="22"/>
        </w:rPr>
        <w:t xml:space="preserve">. We evaluated the suitability of fitting break-point models by comparing break-point models with linear models via </w:t>
      </w:r>
      <w:r w:rsidR="00D02A0E" w:rsidRPr="00924847">
        <w:rPr>
          <w:rFonts w:asciiTheme="majorHAnsi" w:hAnsiTheme="majorHAnsi" w:cstheme="majorHAnsi"/>
          <w:sz w:val="22"/>
          <w:szCs w:val="22"/>
        </w:rPr>
        <w:t xml:space="preserve">Likelihood Ratio </w:t>
      </w:r>
      <w:r w:rsidR="003D5020" w:rsidRPr="00924847">
        <w:rPr>
          <w:rFonts w:asciiTheme="majorHAnsi" w:hAnsiTheme="majorHAnsi" w:cstheme="majorHAnsi"/>
          <w:sz w:val="22"/>
          <w:szCs w:val="22"/>
        </w:rPr>
        <w:t>T</w:t>
      </w:r>
      <w:r w:rsidR="00D02A0E" w:rsidRPr="00924847">
        <w:rPr>
          <w:rFonts w:asciiTheme="majorHAnsi" w:hAnsiTheme="majorHAnsi" w:cstheme="majorHAnsi"/>
          <w:sz w:val="22"/>
          <w:szCs w:val="22"/>
        </w:rPr>
        <w:t>ests</w:t>
      </w:r>
      <w:r w:rsidRPr="00924847">
        <w:rPr>
          <w:rFonts w:asciiTheme="majorHAnsi" w:hAnsiTheme="majorHAnsi" w:cstheme="majorHAnsi"/>
          <w:sz w:val="22"/>
          <w:szCs w:val="22"/>
        </w:rPr>
        <w:t xml:space="preserve">. Pairwise contrasts were made using 95% confidence intervals of the pre- and post-typhoon break points for each species and land use data subset. </w:t>
      </w:r>
    </w:p>
    <w:p w14:paraId="5F044592" w14:textId="77777777" w:rsidR="00213271" w:rsidRPr="00924847" w:rsidRDefault="00213271" w:rsidP="00AB5E85">
      <w:pPr>
        <w:spacing w:line="360" w:lineRule="auto"/>
        <w:ind w:firstLine="720"/>
        <w:rPr>
          <w:rFonts w:asciiTheme="majorHAnsi" w:hAnsiTheme="majorHAnsi" w:cstheme="majorHAnsi"/>
          <w:color w:val="FF0000"/>
          <w:sz w:val="22"/>
          <w:szCs w:val="22"/>
        </w:rPr>
      </w:pPr>
    </w:p>
    <w:p w14:paraId="394ACAE4" w14:textId="281A0154" w:rsidR="00D6344D" w:rsidRPr="00924847" w:rsidRDefault="00625E24" w:rsidP="00F10BE4">
      <w:pPr>
        <w:spacing w:line="360" w:lineRule="auto"/>
        <w:rPr>
          <w:rFonts w:asciiTheme="majorHAnsi" w:hAnsiTheme="majorHAnsi" w:cstheme="majorHAnsi"/>
          <w:b/>
          <w:bCs/>
        </w:rPr>
      </w:pPr>
      <w:r w:rsidRPr="00924847">
        <w:rPr>
          <w:rFonts w:asciiTheme="majorHAnsi" w:hAnsiTheme="majorHAnsi" w:cstheme="majorHAnsi"/>
          <w:b/>
          <w:bCs/>
        </w:rPr>
        <w:t>Results</w:t>
      </w:r>
    </w:p>
    <w:p w14:paraId="6BF46217" w14:textId="0C728A35" w:rsidR="00BD6339" w:rsidRPr="00924847" w:rsidRDefault="00BD6339" w:rsidP="00C22F79">
      <w:pPr>
        <w:spacing w:line="360" w:lineRule="auto"/>
        <w:rPr>
          <w:rFonts w:asciiTheme="majorHAnsi" w:hAnsiTheme="majorHAnsi" w:cstheme="majorHAnsi"/>
          <w:i/>
          <w:iCs/>
        </w:rPr>
      </w:pPr>
      <w:r w:rsidRPr="00924847">
        <w:rPr>
          <w:rFonts w:asciiTheme="majorHAnsi" w:hAnsiTheme="majorHAnsi" w:cstheme="majorHAnsi"/>
          <w:i/>
          <w:iCs/>
        </w:rPr>
        <w:t>Acoustic index results</w:t>
      </w:r>
    </w:p>
    <w:p w14:paraId="09990991" w14:textId="65E0694C" w:rsidR="0034651E" w:rsidRPr="00924847" w:rsidRDefault="0034651E" w:rsidP="0034651E">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lastRenderedPageBreak/>
        <w:t xml:space="preserve">We found that NDSI was </w:t>
      </w:r>
      <w:r w:rsidR="00844D4F" w:rsidRPr="00924847">
        <w:rPr>
          <w:rFonts w:asciiTheme="majorHAnsi" w:hAnsiTheme="majorHAnsi" w:cstheme="majorHAnsi"/>
          <w:sz w:val="22"/>
          <w:szCs w:val="22"/>
        </w:rPr>
        <w:t xml:space="preserve">significantly </w:t>
      </w:r>
      <w:r w:rsidRPr="00924847">
        <w:rPr>
          <w:rFonts w:asciiTheme="majorHAnsi" w:hAnsiTheme="majorHAnsi" w:cstheme="majorHAnsi"/>
          <w:sz w:val="22"/>
          <w:szCs w:val="22"/>
        </w:rPr>
        <w:t xml:space="preserve">lower </w:t>
      </w:r>
      <w:r w:rsidR="00844D4F" w:rsidRPr="00924847">
        <w:rPr>
          <w:rFonts w:asciiTheme="majorHAnsi" w:hAnsiTheme="majorHAnsi" w:cstheme="majorHAnsi"/>
          <w:sz w:val="22"/>
          <w:szCs w:val="22"/>
        </w:rPr>
        <w:t xml:space="preserve">at many sites </w:t>
      </w:r>
      <w:r w:rsidRPr="00924847">
        <w:rPr>
          <w:rFonts w:asciiTheme="majorHAnsi" w:hAnsiTheme="majorHAnsi" w:cstheme="majorHAnsi"/>
          <w:sz w:val="22"/>
          <w:szCs w:val="22"/>
        </w:rPr>
        <w:t xml:space="preserve">after the typhoons (Fig. 2a). This </w:t>
      </w:r>
      <w:r w:rsidR="00844D4F" w:rsidRPr="00924847">
        <w:rPr>
          <w:rFonts w:asciiTheme="majorHAnsi" w:hAnsiTheme="majorHAnsi" w:cstheme="majorHAnsi"/>
          <w:sz w:val="22"/>
          <w:szCs w:val="22"/>
        </w:rPr>
        <w:t xml:space="preserve">overall </w:t>
      </w:r>
      <w:r w:rsidRPr="00924847">
        <w:rPr>
          <w:rFonts w:asciiTheme="majorHAnsi" w:hAnsiTheme="majorHAnsi" w:cstheme="majorHAnsi"/>
          <w:sz w:val="22"/>
          <w:szCs w:val="22"/>
        </w:rPr>
        <w:t xml:space="preserve">pattern seemed not to be driven by an underlying change in the </w:t>
      </w:r>
      <w:proofErr w:type="spellStart"/>
      <w:r w:rsidRPr="00924847">
        <w:rPr>
          <w:rFonts w:asciiTheme="majorHAnsi" w:hAnsiTheme="majorHAnsi" w:cstheme="majorHAnsi"/>
          <w:sz w:val="22"/>
          <w:szCs w:val="22"/>
        </w:rPr>
        <w:t>biophony</w:t>
      </w:r>
      <w:proofErr w:type="spellEnd"/>
      <w:r w:rsidRPr="00924847">
        <w:rPr>
          <w:rFonts w:asciiTheme="majorHAnsi" w:hAnsiTheme="majorHAnsi" w:cstheme="majorHAnsi"/>
          <w:sz w:val="22"/>
          <w:szCs w:val="22"/>
        </w:rPr>
        <w:t xml:space="preserve"> component of NDSI (Fig. 2b), but rather by an increase in </w:t>
      </w:r>
      <w:proofErr w:type="spellStart"/>
      <w:r w:rsidRPr="00924847">
        <w:rPr>
          <w:rFonts w:asciiTheme="majorHAnsi" w:hAnsiTheme="majorHAnsi" w:cstheme="majorHAnsi"/>
          <w:sz w:val="22"/>
          <w:szCs w:val="22"/>
        </w:rPr>
        <w:t>anthropophony</w:t>
      </w:r>
      <w:proofErr w:type="spellEnd"/>
      <w:r w:rsidRPr="00924847">
        <w:rPr>
          <w:rFonts w:asciiTheme="majorHAnsi" w:hAnsiTheme="majorHAnsi" w:cstheme="majorHAnsi"/>
          <w:sz w:val="22"/>
          <w:szCs w:val="22"/>
        </w:rPr>
        <w:t xml:space="preserve"> following the typhoons (Fig. 2c). </w:t>
      </w:r>
      <w:r w:rsidR="00844D4F" w:rsidRPr="00924847">
        <w:rPr>
          <w:rFonts w:asciiTheme="majorHAnsi" w:hAnsiTheme="majorHAnsi" w:cstheme="majorHAnsi"/>
          <w:sz w:val="22"/>
          <w:szCs w:val="22"/>
        </w:rPr>
        <w:t>T</w:t>
      </w:r>
      <w:r w:rsidRPr="00924847">
        <w:rPr>
          <w:rFonts w:asciiTheme="majorHAnsi" w:hAnsiTheme="majorHAnsi" w:cstheme="majorHAnsi"/>
          <w:sz w:val="22"/>
          <w:szCs w:val="22"/>
        </w:rPr>
        <w:t>here was</w:t>
      </w:r>
      <w:r w:rsidR="00844D4F" w:rsidRPr="00924847">
        <w:rPr>
          <w:rFonts w:asciiTheme="majorHAnsi" w:hAnsiTheme="majorHAnsi" w:cstheme="majorHAnsi"/>
          <w:sz w:val="22"/>
          <w:szCs w:val="22"/>
        </w:rPr>
        <w:t xml:space="preserve">, </w:t>
      </w:r>
      <w:r w:rsidR="00BB47EC" w:rsidRPr="00924847">
        <w:rPr>
          <w:rFonts w:asciiTheme="majorHAnsi" w:hAnsiTheme="majorHAnsi" w:cstheme="majorHAnsi"/>
          <w:sz w:val="22"/>
          <w:szCs w:val="22"/>
        </w:rPr>
        <w:t>however</w:t>
      </w:r>
      <w:r w:rsidR="00844D4F" w:rsidRPr="00924847">
        <w:rPr>
          <w:rFonts w:asciiTheme="majorHAnsi" w:hAnsiTheme="majorHAnsi" w:cstheme="majorHAnsi"/>
          <w:sz w:val="22"/>
          <w:szCs w:val="22"/>
        </w:rPr>
        <w:t>,</w:t>
      </w:r>
      <w:r w:rsidRPr="00924847">
        <w:rPr>
          <w:rFonts w:asciiTheme="majorHAnsi" w:hAnsiTheme="majorHAnsi" w:cstheme="majorHAnsi"/>
          <w:sz w:val="22"/>
          <w:szCs w:val="22"/>
        </w:rPr>
        <w:t xml:space="preserve"> no </w:t>
      </w:r>
      <w:r w:rsidR="00844D4F" w:rsidRPr="00924847">
        <w:rPr>
          <w:rFonts w:asciiTheme="majorHAnsi" w:hAnsiTheme="majorHAnsi" w:cstheme="majorHAnsi"/>
          <w:sz w:val="22"/>
          <w:szCs w:val="22"/>
        </w:rPr>
        <w:t xml:space="preserve">land use or </w:t>
      </w:r>
      <w:r w:rsidRPr="00924847">
        <w:rPr>
          <w:rFonts w:asciiTheme="majorHAnsi" w:hAnsiTheme="majorHAnsi" w:cstheme="majorHAnsi"/>
          <w:sz w:val="22"/>
          <w:szCs w:val="22"/>
        </w:rPr>
        <w:t xml:space="preserve">typhoon effect on </w:t>
      </w:r>
      <w:r w:rsidR="00844D4F" w:rsidRPr="00924847">
        <w:rPr>
          <w:rFonts w:asciiTheme="majorHAnsi" w:hAnsiTheme="majorHAnsi" w:cstheme="majorHAnsi"/>
          <w:sz w:val="22"/>
          <w:szCs w:val="22"/>
        </w:rPr>
        <w:t xml:space="preserve">the </w:t>
      </w:r>
      <w:r w:rsidRPr="00924847">
        <w:rPr>
          <w:rFonts w:asciiTheme="majorHAnsi" w:hAnsiTheme="majorHAnsi" w:cstheme="majorHAnsi"/>
          <w:sz w:val="22"/>
          <w:szCs w:val="22"/>
        </w:rPr>
        <w:t xml:space="preserve">temporal </w:t>
      </w:r>
      <w:r w:rsidR="00365695" w:rsidRPr="00924847">
        <w:rPr>
          <w:rFonts w:asciiTheme="majorHAnsi" w:hAnsiTheme="majorHAnsi" w:cstheme="majorHAnsi"/>
          <w:sz w:val="22"/>
          <w:szCs w:val="22"/>
        </w:rPr>
        <w:t>stability</w:t>
      </w:r>
      <w:r w:rsidRPr="00924847">
        <w:rPr>
          <w:rFonts w:asciiTheme="majorHAnsi" w:hAnsiTheme="majorHAnsi" w:cstheme="majorHAnsi"/>
          <w:sz w:val="22"/>
          <w:szCs w:val="22"/>
        </w:rPr>
        <w:t xml:space="preserve">, resistance, or </w:t>
      </w:r>
      <w:r w:rsidR="00844D4F" w:rsidRPr="00924847">
        <w:rPr>
          <w:rFonts w:asciiTheme="majorHAnsi" w:hAnsiTheme="majorHAnsi" w:cstheme="majorHAnsi"/>
          <w:sz w:val="22"/>
          <w:szCs w:val="22"/>
        </w:rPr>
        <w:t>recovery of</w:t>
      </w:r>
      <w:r w:rsidRPr="00924847">
        <w:rPr>
          <w:rFonts w:asciiTheme="majorHAnsi" w:hAnsiTheme="majorHAnsi" w:cstheme="majorHAnsi"/>
          <w:sz w:val="22"/>
          <w:szCs w:val="22"/>
        </w:rPr>
        <w:t xml:space="preserve"> NDSI, </w:t>
      </w:r>
      <w:proofErr w:type="spellStart"/>
      <w:r w:rsidRPr="00924847">
        <w:rPr>
          <w:rFonts w:asciiTheme="majorHAnsi" w:hAnsiTheme="majorHAnsi" w:cstheme="majorHAnsi"/>
          <w:sz w:val="22"/>
          <w:szCs w:val="22"/>
        </w:rPr>
        <w:t>NDSI</w:t>
      </w:r>
      <w:r w:rsidRPr="00924847">
        <w:rPr>
          <w:rFonts w:asciiTheme="majorHAnsi" w:hAnsiTheme="majorHAnsi" w:cstheme="majorHAnsi"/>
          <w:sz w:val="22"/>
          <w:szCs w:val="22"/>
          <w:vertAlign w:val="subscript"/>
        </w:rPr>
        <w:t>Bio</w:t>
      </w:r>
      <w:proofErr w:type="spellEnd"/>
      <w:r w:rsidRPr="00924847">
        <w:rPr>
          <w:rFonts w:asciiTheme="majorHAnsi" w:hAnsiTheme="majorHAnsi" w:cstheme="majorHAnsi"/>
          <w:sz w:val="22"/>
          <w:szCs w:val="22"/>
        </w:rPr>
        <w:t xml:space="preserve">, or </w:t>
      </w:r>
      <w:proofErr w:type="spellStart"/>
      <w:r w:rsidRPr="00924847">
        <w:rPr>
          <w:rFonts w:asciiTheme="majorHAnsi" w:hAnsiTheme="majorHAnsi" w:cstheme="majorHAnsi"/>
          <w:sz w:val="22"/>
          <w:szCs w:val="22"/>
        </w:rPr>
        <w:t>NDSI</w:t>
      </w:r>
      <w:r w:rsidRPr="00924847">
        <w:rPr>
          <w:rFonts w:asciiTheme="majorHAnsi" w:hAnsiTheme="majorHAnsi" w:cstheme="majorHAnsi"/>
          <w:sz w:val="22"/>
          <w:szCs w:val="22"/>
          <w:vertAlign w:val="subscript"/>
        </w:rPr>
        <w:t>Anthro</w:t>
      </w:r>
      <w:proofErr w:type="spellEnd"/>
      <w:r w:rsidRPr="00924847">
        <w:rPr>
          <w:rFonts w:asciiTheme="majorHAnsi" w:hAnsiTheme="majorHAnsi" w:cstheme="majorHAnsi"/>
          <w:sz w:val="22"/>
          <w:szCs w:val="22"/>
        </w:rPr>
        <w:t xml:space="preserve">, </w:t>
      </w:r>
      <w:r w:rsidR="00844D4F" w:rsidRPr="00924847">
        <w:rPr>
          <w:rFonts w:asciiTheme="majorHAnsi" w:hAnsiTheme="majorHAnsi" w:cstheme="majorHAnsi"/>
          <w:sz w:val="22"/>
          <w:szCs w:val="22"/>
        </w:rPr>
        <w:t xml:space="preserve">we found some </w:t>
      </w:r>
      <w:r w:rsidRPr="00924847">
        <w:rPr>
          <w:rFonts w:asciiTheme="majorHAnsi" w:hAnsiTheme="majorHAnsi" w:cstheme="majorHAnsi"/>
          <w:sz w:val="22"/>
          <w:szCs w:val="22"/>
        </w:rPr>
        <w:t xml:space="preserve">differences in acoustic index values </w:t>
      </w:r>
      <w:r w:rsidR="00844D4F" w:rsidRPr="00924847">
        <w:rPr>
          <w:rFonts w:asciiTheme="majorHAnsi" w:hAnsiTheme="majorHAnsi" w:cstheme="majorHAnsi"/>
          <w:sz w:val="22"/>
          <w:szCs w:val="22"/>
        </w:rPr>
        <w:t xml:space="preserve">following the typhoons </w:t>
      </w:r>
      <w:r w:rsidRPr="00924847">
        <w:rPr>
          <w:rFonts w:asciiTheme="majorHAnsi" w:hAnsiTheme="majorHAnsi" w:cstheme="majorHAnsi"/>
          <w:sz w:val="22"/>
          <w:szCs w:val="22"/>
        </w:rPr>
        <w:t>in some cases (Table S3).</w:t>
      </w:r>
    </w:p>
    <w:p w14:paraId="36EAE938" w14:textId="77777777" w:rsidR="00BA347A" w:rsidRPr="00924847" w:rsidRDefault="00BA347A" w:rsidP="0021296A">
      <w:pPr>
        <w:spacing w:line="360" w:lineRule="auto"/>
        <w:rPr>
          <w:rFonts w:asciiTheme="majorHAnsi" w:hAnsiTheme="majorHAnsi" w:cstheme="majorHAnsi"/>
          <w:color w:val="FF0000"/>
        </w:rPr>
      </w:pPr>
    </w:p>
    <w:p w14:paraId="24F0B5C2" w14:textId="0F9AE115" w:rsidR="00A3154E" w:rsidRPr="00924847" w:rsidRDefault="00F01533" w:rsidP="00BA347A">
      <w:pPr>
        <w:spacing w:line="360" w:lineRule="auto"/>
        <w:jc w:val="center"/>
        <w:rPr>
          <w:rFonts w:asciiTheme="majorHAnsi" w:hAnsiTheme="majorHAnsi" w:cstheme="majorHAnsi"/>
          <w:color w:val="FF0000"/>
        </w:rPr>
      </w:pPr>
      <w:commentRangeStart w:id="16"/>
      <w:r w:rsidRPr="00924847">
        <w:rPr>
          <w:rFonts w:asciiTheme="majorHAnsi" w:hAnsiTheme="majorHAnsi" w:cstheme="majorHAnsi"/>
          <w:noProof/>
          <w:color w:val="FF0000"/>
        </w:rPr>
        <w:drawing>
          <wp:inline distT="0" distB="0" distL="0" distR="0" wp14:anchorId="58BB7852" wp14:editId="1B6EA898">
            <wp:extent cx="5727700" cy="32619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736534" cy="3267026"/>
                    </a:xfrm>
                    <a:prstGeom prst="rect">
                      <a:avLst/>
                    </a:prstGeom>
                  </pic:spPr>
                </pic:pic>
              </a:graphicData>
            </a:graphic>
          </wp:inline>
        </w:drawing>
      </w:r>
      <w:commentRangeEnd w:id="16"/>
      <w:r w:rsidR="00F07655">
        <w:rPr>
          <w:rStyle w:val="CommentReference"/>
        </w:rPr>
        <w:commentReference w:id="16"/>
      </w:r>
    </w:p>
    <w:p w14:paraId="77832769" w14:textId="7F2FA6EF" w:rsidR="00A5232C" w:rsidRPr="00924847" w:rsidRDefault="00BA347A" w:rsidP="00BA347A">
      <w:pPr>
        <w:spacing w:line="360" w:lineRule="auto"/>
        <w:rPr>
          <w:rFonts w:asciiTheme="majorHAnsi" w:hAnsiTheme="majorHAnsi" w:cstheme="majorHAnsi"/>
          <w:sz w:val="20"/>
          <w:szCs w:val="20"/>
        </w:rPr>
      </w:pPr>
      <w:r w:rsidRPr="00924847">
        <w:rPr>
          <w:rFonts w:asciiTheme="majorHAnsi" w:hAnsiTheme="majorHAnsi" w:cstheme="majorHAnsi"/>
          <w:b/>
          <w:bCs/>
          <w:sz w:val="20"/>
          <w:szCs w:val="20"/>
        </w:rPr>
        <w:t xml:space="preserve">Figure </w:t>
      </w:r>
      <w:r w:rsidR="00983271" w:rsidRPr="00924847">
        <w:rPr>
          <w:rFonts w:asciiTheme="majorHAnsi" w:hAnsiTheme="majorHAnsi" w:cstheme="majorHAnsi"/>
          <w:b/>
          <w:bCs/>
          <w:sz w:val="20"/>
          <w:szCs w:val="20"/>
        </w:rPr>
        <w:t>2</w:t>
      </w:r>
      <w:r w:rsidRPr="00924847">
        <w:rPr>
          <w:rFonts w:asciiTheme="majorHAnsi" w:hAnsiTheme="majorHAnsi" w:cstheme="majorHAnsi"/>
          <w:sz w:val="20"/>
          <w:szCs w:val="20"/>
        </w:rPr>
        <w:t xml:space="preserve">. </w:t>
      </w:r>
      <w:r w:rsidR="002A02B6" w:rsidRPr="00924847">
        <w:rPr>
          <w:rFonts w:asciiTheme="majorHAnsi" w:hAnsiTheme="majorHAnsi" w:cstheme="majorHAnsi"/>
          <w:b/>
          <w:bCs/>
          <w:sz w:val="20"/>
          <w:szCs w:val="20"/>
        </w:rPr>
        <w:t>Comparison of acoustic index mean state values before and after the typhoons.</w:t>
      </w:r>
      <w:r w:rsidR="002A02B6" w:rsidRPr="00924847">
        <w:rPr>
          <w:rFonts w:asciiTheme="majorHAnsi" w:hAnsiTheme="majorHAnsi" w:cstheme="majorHAnsi"/>
          <w:sz w:val="20"/>
          <w:szCs w:val="20"/>
        </w:rPr>
        <w:t xml:space="preserve"> </w:t>
      </w:r>
      <w:r w:rsidR="00A5232C" w:rsidRPr="00924847">
        <w:rPr>
          <w:rFonts w:asciiTheme="majorHAnsi" w:hAnsiTheme="majorHAnsi" w:cstheme="majorHAnsi"/>
          <w:sz w:val="20"/>
          <w:szCs w:val="20"/>
        </w:rPr>
        <w:t xml:space="preserve">Posterior distributions represent 90,000 </w:t>
      </w:r>
      <w:r w:rsidR="00E32623" w:rsidRPr="00924847">
        <w:rPr>
          <w:rFonts w:asciiTheme="majorHAnsi" w:hAnsiTheme="majorHAnsi" w:cstheme="majorHAnsi"/>
          <w:sz w:val="20"/>
          <w:szCs w:val="20"/>
        </w:rPr>
        <w:t xml:space="preserve">post-convergence MCMC </w:t>
      </w:r>
      <w:r w:rsidR="00A5232C" w:rsidRPr="00924847">
        <w:rPr>
          <w:rFonts w:asciiTheme="majorHAnsi" w:hAnsiTheme="majorHAnsi" w:cstheme="majorHAnsi"/>
          <w:sz w:val="20"/>
          <w:szCs w:val="20"/>
        </w:rPr>
        <w:t>draws of the change from pre- to post-typhoon periods, where values below zero (grey) indicate a post-typhoon decline, and values above zero (blue) a post-typhoon increase in mean state value.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r w:rsidR="0039398F" w:rsidRPr="00924847">
        <w:rPr>
          <w:rFonts w:asciiTheme="majorHAnsi" w:hAnsiTheme="majorHAnsi" w:cstheme="majorHAnsi"/>
          <w:sz w:val="20"/>
          <w:szCs w:val="20"/>
        </w:rPr>
        <w:t xml:space="preserve"> Panels represent changes in mean state values for three acoustic indices: the Normalised Difference Soundscape Index [NDSI] (a), </w:t>
      </w:r>
      <w:proofErr w:type="spellStart"/>
      <w:r w:rsidR="0039398F" w:rsidRPr="00924847">
        <w:rPr>
          <w:rFonts w:asciiTheme="majorHAnsi" w:hAnsiTheme="majorHAnsi" w:cstheme="majorHAnsi"/>
          <w:sz w:val="20"/>
          <w:szCs w:val="20"/>
        </w:rPr>
        <w:t>biophony</w:t>
      </w:r>
      <w:proofErr w:type="spellEnd"/>
      <w:r w:rsidR="0039398F" w:rsidRPr="00924847">
        <w:rPr>
          <w:rFonts w:asciiTheme="majorHAnsi" w:hAnsiTheme="majorHAnsi" w:cstheme="majorHAnsi"/>
          <w:sz w:val="20"/>
          <w:szCs w:val="20"/>
        </w:rPr>
        <w:t xml:space="preserve"> [</w:t>
      </w:r>
      <w:proofErr w:type="spellStart"/>
      <w:r w:rsidR="0039398F" w:rsidRPr="00924847">
        <w:rPr>
          <w:rFonts w:asciiTheme="majorHAnsi" w:hAnsiTheme="majorHAnsi" w:cstheme="majorHAnsi"/>
          <w:sz w:val="20"/>
          <w:szCs w:val="20"/>
        </w:rPr>
        <w:t>NDSI</w:t>
      </w:r>
      <w:r w:rsidR="0039398F" w:rsidRPr="00924847">
        <w:rPr>
          <w:rFonts w:asciiTheme="majorHAnsi" w:hAnsiTheme="majorHAnsi" w:cstheme="majorHAnsi"/>
          <w:sz w:val="20"/>
          <w:szCs w:val="20"/>
          <w:vertAlign w:val="subscript"/>
        </w:rPr>
        <w:t>Bio</w:t>
      </w:r>
      <w:proofErr w:type="spellEnd"/>
      <w:r w:rsidR="0039398F" w:rsidRPr="00924847">
        <w:rPr>
          <w:rFonts w:asciiTheme="majorHAnsi" w:hAnsiTheme="majorHAnsi" w:cstheme="majorHAnsi"/>
          <w:sz w:val="20"/>
          <w:szCs w:val="20"/>
        </w:rPr>
        <w:t xml:space="preserve">] (b), and </w:t>
      </w:r>
      <w:proofErr w:type="spellStart"/>
      <w:r w:rsidR="0039398F" w:rsidRPr="00924847">
        <w:rPr>
          <w:rFonts w:asciiTheme="majorHAnsi" w:hAnsiTheme="majorHAnsi" w:cstheme="majorHAnsi"/>
          <w:sz w:val="20"/>
          <w:szCs w:val="20"/>
        </w:rPr>
        <w:t>anthropophony</w:t>
      </w:r>
      <w:proofErr w:type="spellEnd"/>
      <w:r w:rsidR="0039398F" w:rsidRPr="00924847">
        <w:rPr>
          <w:rFonts w:asciiTheme="majorHAnsi" w:hAnsiTheme="majorHAnsi" w:cstheme="majorHAnsi"/>
          <w:sz w:val="20"/>
          <w:szCs w:val="20"/>
        </w:rPr>
        <w:t xml:space="preserve"> [</w:t>
      </w:r>
      <w:proofErr w:type="spellStart"/>
      <w:r w:rsidR="0039398F" w:rsidRPr="00924847">
        <w:rPr>
          <w:rFonts w:asciiTheme="majorHAnsi" w:hAnsiTheme="majorHAnsi" w:cstheme="majorHAnsi"/>
          <w:sz w:val="20"/>
          <w:szCs w:val="20"/>
        </w:rPr>
        <w:t>NDSI</w:t>
      </w:r>
      <w:r w:rsidR="0039398F" w:rsidRPr="00924847">
        <w:rPr>
          <w:rFonts w:asciiTheme="majorHAnsi" w:hAnsiTheme="majorHAnsi" w:cstheme="majorHAnsi"/>
          <w:sz w:val="20"/>
          <w:szCs w:val="20"/>
          <w:vertAlign w:val="subscript"/>
        </w:rPr>
        <w:t>Anthro</w:t>
      </w:r>
      <w:proofErr w:type="spellEnd"/>
      <w:r w:rsidR="0039398F" w:rsidRPr="00924847">
        <w:rPr>
          <w:rFonts w:asciiTheme="majorHAnsi" w:hAnsiTheme="majorHAnsi" w:cstheme="majorHAnsi"/>
          <w:sz w:val="20"/>
          <w:szCs w:val="20"/>
        </w:rPr>
        <w:t>] (c).</w:t>
      </w:r>
    </w:p>
    <w:p w14:paraId="7F54ABBF" w14:textId="5E54DE96" w:rsidR="00353644" w:rsidRPr="00924847" w:rsidRDefault="00353644" w:rsidP="00F10BE4">
      <w:pPr>
        <w:spacing w:line="360" w:lineRule="auto"/>
        <w:rPr>
          <w:rFonts w:asciiTheme="majorHAnsi" w:hAnsiTheme="majorHAnsi" w:cstheme="majorHAnsi"/>
        </w:rPr>
      </w:pPr>
    </w:p>
    <w:p w14:paraId="0DDE2148" w14:textId="1E4E1663" w:rsidR="0034651E" w:rsidRPr="00924847" w:rsidRDefault="0034651E" w:rsidP="0034651E">
      <w:pPr>
        <w:spacing w:line="360" w:lineRule="auto"/>
        <w:rPr>
          <w:rFonts w:asciiTheme="majorHAnsi" w:hAnsiTheme="majorHAnsi" w:cstheme="majorHAnsi"/>
          <w:sz w:val="22"/>
          <w:szCs w:val="22"/>
        </w:rPr>
      </w:pPr>
      <w:r w:rsidRPr="00924847">
        <w:rPr>
          <w:rFonts w:asciiTheme="majorHAnsi" w:hAnsiTheme="majorHAnsi" w:cstheme="majorHAnsi"/>
          <w:sz w:val="22"/>
          <w:szCs w:val="22"/>
        </w:rPr>
        <w:tab/>
        <w:t xml:space="preserve">When modelling the effects of typhoons and land use on spatial variability of acoustic indices through time, break-point models outperformed linear models in all cases (Likelihood Ratio Tests: </w:t>
      </w:r>
      <w:r w:rsidRPr="00924847">
        <w:rPr>
          <w:rFonts w:asciiTheme="majorHAnsi" w:hAnsiTheme="majorHAnsi" w:cstheme="majorHAnsi"/>
          <w:i/>
          <w:iCs/>
          <w:sz w:val="22"/>
          <w:szCs w:val="22"/>
        </w:rPr>
        <w:t>p</w:t>
      </w:r>
      <w:r w:rsidRPr="00924847">
        <w:rPr>
          <w:rFonts w:asciiTheme="majorHAnsi" w:hAnsiTheme="majorHAnsi" w:cstheme="majorHAnsi"/>
          <w:sz w:val="22"/>
          <w:szCs w:val="22"/>
        </w:rPr>
        <w:t xml:space="preserve"> &lt; 0.05). Following the typhoons, the spatial variability of NDSI increased (Fig. </w:t>
      </w:r>
      <w:r w:rsidR="008B361D" w:rsidRPr="00924847">
        <w:rPr>
          <w:rFonts w:asciiTheme="majorHAnsi" w:hAnsiTheme="majorHAnsi" w:cstheme="majorHAnsi"/>
          <w:sz w:val="22"/>
          <w:szCs w:val="22"/>
        </w:rPr>
        <w:t>S5</w:t>
      </w:r>
      <w:r w:rsidRPr="00924847">
        <w:rPr>
          <w:rFonts w:asciiTheme="majorHAnsi" w:hAnsiTheme="majorHAnsi" w:cstheme="majorHAnsi"/>
          <w:sz w:val="22"/>
          <w:szCs w:val="22"/>
        </w:rPr>
        <w:t xml:space="preserve">). This post-typhoon spatial divergence in NDSI was underlain by an increase in </w:t>
      </w:r>
      <w:proofErr w:type="spellStart"/>
      <w:r w:rsidRPr="00924847">
        <w:rPr>
          <w:rFonts w:asciiTheme="majorHAnsi" w:hAnsiTheme="majorHAnsi" w:cstheme="majorHAnsi"/>
          <w:sz w:val="22"/>
          <w:szCs w:val="22"/>
        </w:rPr>
        <w:t>biophony</w:t>
      </w:r>
      <w:proofErr w:type="spellEnd"/>
      <w:r w:rsidRPr="00924847">
        <w:rPr>
          <w:rFonts w:asciiTheme="majorHAnsi" w:hAnsiTheme="majorHAnsi" w:cstheme="majorHAnsi"/>
          <w:sz w:val="22"/>
          <w:szCs w:val="22"/>
        </w:rPr>
        <w:t xml:space="preserve">, but not </w:t>
      </w:r>
      <w:proofErr w:type="spellStart"/>
      <w:r w:rsidRPr="00924847">
        <w:rPr>
          <w:rFonts w:asciiTheme="majorHAnsi" w:hAnsiTheme="majorHAnsi" w:cstheme="majorHAnsi"/>
          <w:sz w:val="22"/>
          <w:szCs w:val="22"/>
        </w:rPr>
        <w:t>anthropophony</w:t>
      </w:r>
      <w:proofErr w:type="spellEnd"/>
      <w:r w:rsidRPr="00924847">
        <w:rPr>
          <w:rFonts w:asciiTheme="majorHAnsi" w:hAnsiTheme="majorHAnsi" w:cstheme="majorHAnsi"/>
          <w:sz w:val="22"/>
          <w:szCs w:val="22"/>
        </w:rPr>
        <w:t xml:space="preserve"> (Fig. </w:t>
      </w:r>
      <w:r w:rsidR="008B361D" w:rsidRPr="00924847">
        <w:rPr>
          <w:rFonts w:asciiTheme="majorHAnsi" w:hAnsiTheme="majorHAnsi" w:cstheme="majorHAnsi"/>
          <w:sz w:val="22"/>
          <w:szCs w:val="22"/>
        </w:rPr>
        <w:t>3</w:t>
      </w:r>
      <w:r w:rsidRPr="00924847">
        <w:rPr>
          <w:rFonts w:asciiTheme="majorHAnsi" w:hAnsiTheme="majorHAnsi" w:cstheme="majorHAnsi"/>
          <w:sz w:val="22"/>
          <w:szCs w:val="22"/>
        </w:rPr>
        <w:t xml:space="preserve">). </w:t>
      </w:r>
      <w:r w:rsidR="00CB1333" w:rsidRPr="00924847">
        <w:rPr>
          <w:rFonts w:asciiTheme="majorHAnsi" w:hAnsiTheme="majorHAnsi" w:cstheme="majorHAnsi"/>
          <w:sz w:val="22"/>
          <w:szCs w:val="22"/>
        </w:rPr>
        <w:t xml:space="preserve">Further, spatial variability in </w:t>
      </w:r>
      <w:proofErr w:type="spellStart"/>
      <w:r w:rsidR="00CB1333" w:rsidRPr="00924847">
        <w:rPr>
          <w:rFonts w:asciiTheme="majorHAnsi" w:hAnsiTheme="majorHAnsi" w:cstheme="majorHAnsi"/>
          <w:sz w:val="22"/>
          <w:szCs w:val="22"/>
        </w:rPr>
        <w:t>biophony</w:t>
      </w:r>
      <w:proofErr w:type="spellEnd"/>
      <w:r w:rsidR="00CB1333" w:rsidRPr="00924847">
        <w:rPr>
          <w:rFonts w:asciiTheme="majorHAnsi" w:hAnsiTheme="majorHAnsi" w:cstheme="majorHAnsi"/>
          <w:sz w:val="22"/>
          <w:szCs w:val="22"/>
        </w:rPr>
        <w:t xml:space="preserve"> increased among</w:t>
      </w:r>
      <w:r w:rsidRPr="00924847">
        <w:rPr>
          <w:rFonts w:asciiTheme="majorHAnsi" w:hAnsiTheme="majorHAnsi" w:cstheme="majorHAnsi"/>
          <w:sz w:val="22"/>
          <w:szCs w:val="22"/>
        </w:rPr>
        <w:t xml:space="preserve"> forest</w:t>
      </w:r>
      <w:r w:rsidR="00CB1333" w:rsidRPr="00924847">
        <w:rPr>
          <w:rFonts w:asciiTheme="majorHAnsi" w:hAnsiTheme="majorHAnsi" w:cstheme="majorHAnsi"/>
          <w:sz w:val="22"/>
          <w:szCs w:val="22"/>
        </w:rPr>
        <w:t>ed sites</w:t>
      </w:r>
      <w:r w:rsidRPr="00924847">
        <w:rPr>
          <w:rFonts w:asciiTheme="majorHAnsi" w:hAnsiTheme="majorHAnsi" w:cstheme="majorHAnsi"/>
          <w:sz w:val="22"/>
          <w:szCs w:val="22"/>
        </w:rPr>
        <w:t xml:space="preserve"> but not </w:t>
      </w:r>
      <w:r w:rsidR="00CB1333" w:rsidRPr="00924847">
        <w:rPr>
          <w:rFonts w:asciiTheme="majorHAnsi" w:hAnsiTheme="majorHAnsi" w:cstheme="majorHAnsi"/>
          <w:sz w:val="22"/>
          <w:szCs w:val="22"/>
        </w:rPr>
        <w:t xml:space="preserve">among </w:t>
      </w:r>
      <w:r w:rsidRPr="00924847">
        <w:rPr>
          <w:rFonts w:asciiTheme="majorHAnsi" w:hAnsiTheme="majorHAnsi" w:cstheme="majorHAnsi"/>
          <w:sz w:val="22"/>
          <w:szCs w:val="22"/>
        </w:rPr>
        <w:t xml:space="preserve">developed </w:t>
      </w:r>
      <w:r w:rsidR="00CB1333" w:rsidRPr="00924847">
        <w:rPr>
          <w:rFonts w:asciiTheme="majorHAnsi" w:hAnsiTheme="majorHAnsi" w:cstheme="majorHAnsi"/>
          <w:sz w:val="22"/>
          <w:szCs w:val="22"/>
        </w:rPr>
        <w:t xml:space="preserve">ones </w:t>
      </w:r>
      <w:r w:rsidRPr="00924847">
        <w:rPr>
          <w:rFonts w:asciiTheme="majorHAnsi" w:hAnsiTheme="majorHAnsi" w:cstheme="majorHAnsi"/>
          <w:sz w:val="22"/>
          <w:szCs w:val="22"/>
        </w:rPr>
        <w:lastRenderedPageBreak/>
        <w:t xml:space="preserve">following the typhoons (Fig. </w:t>
      </w:r>
      <w:r w:rsidR="008B361D" w:rsidRPr="00924847">
        <w:rPr>
          <w:rFonts w:asciiTheme="majorHAnsi" w:hAnsiTheme="majorHAnsi" w:cstheme="majorHAnsi"/>
          <w:sz w:val="22"/>
          <w:szCs w:val="22"/>
        </w:rPr>
        <w:t>3b</w:t>
      </w:r>
      <w:r w:rsidRPr="00924847">
        <w:rPr>
          <w:rFonts w:asciiTheme="majorHAnsi" w:hAnsiTheme="majorHAnsi" w:cstheme="majorHAnsi"/>
          <w:sz w:val="22"/>
          <w:szCs w:val="22"/>
        </w:rPr>
        <w:t xml:space="preserve">). </w:t>
      </w:r>
      <w:proofErr w:type="spellStart"/>
      <w:r w:rsidRPr="00924847">
        <w:rPr>
          <w:rFonts w:asciiTheme="majorHAnsi" w:hAnsiTheme="majorHAnsi" w:cstheme="majorHAnsi"/>
          <w:sz w:val="22"/>
          <w:szCs w:val="22"/>
        </w:rPr>
        <w:t>NDSI</w:t>
      </w:r>
      <w:r w:rsidRPr="00924847">
        <w:rPr>
          <w:rFonts w:asciiTheme="majorHAnsi" w:hAnsiTheme="majorHAnsi" w:cstheme="majorHAnsi"/>
          <w:sz w:val="22"/>
          <w:szCs w:val="22"/>
          <w:vertAlign w:val="subscript"/>
        </w:rPr>
        <w:t>Anthro</w:t>
      </w:r>
      <w:proofErr w:type="spellEnd"/>
      <w:r w:rsidRPr="00924847">
        <w:rPr>
          <w:rFonts w:asciiTheme="majorHAnsi" w:hAnsiTheme="majorHAnsi" w:cstheme="majorHAnsi"/>
          <w:sz w:val="22"/>
          <w:szCs w:val="22"/>
        </w:rPr>
        <w:t xml:space="preserve"> did not differ significantly through time </w:t>
      </w:r>
      <w:r w:rsidR="008B361D" w:rsidRPr="00924847">
        <w:rPr>
          <w:rFonts w:asciiTheme="majorHAnsi" w:hAnsiTheme="majorHAnsi" w:cstheme="majorHAnsi"/>
          <w:sz w:val="22"/>
          <w:szCs w:val="22"/>
        </w:rPr>
        <w:t xml:space="preserve">(Fig. 3c) </w:t>
      </w:r>
      <w:r w:rsidRPr="00924847">
        <w:rPr>
          <w:rFonts w:asciiTheme="majorHAnsi" w:hAnsiTheme="majorHAnsi" w:cstheme="majorHAnsi"/>
          <w:sz w:val="22"/>
          <w:szCs w:val="22"/>
        </w:rPr>
        <w:t xml:space="preserve">or between land use classes </w:t>
      </w:r>
      <w:r w:rsidR="008B361D" w:rsidRPr="00924847">
        <w:rPr>
          <w:rFonts w:asciiTheme="majorHAnsi" w:hAnsiTheme="majorHAnsi" w:cstheme="majorHAnsi"/>
          <w:sz w:val="22"/>
          <w:szCs w:val="22"/>
        </w:rPr>
        <w:t>(Fig. 3d)</w:t>
      </w:r>
      <w:r w:rsidRPr="00924847">
        <w:rPr>
          <w:rFonts w:asciiTheme="majorHAnsi" w:hAnsiTheme="majorHAnsi" w:cstheme="majorHAnsi"/>
          <w:sz w:val="22"/>
          <w:szCs w:val="22"/>
        </w:rPr>
        <w:t>.</w:t>
      </w:r>
    </w:p>
    <w:p w14:paraId="54E7ED55" w14:textId="77777777" w:rsidR="00AF105F" w:rsidRPr="00924847" w:rsidRDefault="00AF105F" w:rsidP="00AF105F">
      <w:pPr>
        <w:spacing w:line="360" w:lineRule="auto"/>
        <w:rPr>
          <w:rFonts w:asciiTheme="majorHAnsi" w:hAnsiTheme="majorHAnsi" w:cstheme="majorHAnsi"/>
          <w:color w:val="FF0000"/>
          <w:sz w:val="22"/>
          <w:szCs w:val="22"/>
        </w:rPr>
      </w:pPr>
    </w:p>
    <w:p w14:paraId="13B568F5" w14:textId="742B9BA8" w:rsidR="00C22F79" w:rsidRPr="00924847" w:rsidRDefault="00BB7E90" w:rsidP="0092320D">
      <w:pPr>
        <w:spacing w:line="360" w:lineRule="auto"/>
        <w:jc w:val="center"/>
        <w:rPr>
          <w:rFonts w:asciiTheme="majorHAnsi" w:hAnsiTheme="majorHAnsi" w:cstheme="majorHAnsi"/>
          <w:color w:val="FF0000"/>
        </w:rPr>
      </w:pPr>
      <w:commentRangeStart w:id="17"/>
      <w:r w:rsidRPr="00924847">
        <w:rPr>
          <w:rFonts w:asciiTheme="majorHAnsi" w:hAnsiTheme="majorHAnsi" w:cstheme="majorHAnsi"/>
          <w:noProof/>
          <w:color w:val="FF0000"/>
        </w:rPr>
        <w:drawing>
          <wp:inline distT="0" distB="0" distL="0" distR="0" wp14:anchorId="30EDC598" wp14:editId="47FF83F3">
            <wp:extent cx="5727700" cy="5835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727700" cy="5835015"/>
                    </a:xfrm>
                    <a:prstGeom prst="rect">
                      <a:avLst/>
                    </a:prstGeom>
                  </pic:spPr>
                </pic:pic>
              </a:graphicData>
            </a:graphic>
          </wp:inline>
        </w:drawing>
      </w:r>
      <w:commentRangeEnd w:id="17"/>
      <w:r w:rsidR="009C0C91">
        <w:rPr>
          <w:rStyle w:val="CommentReference"/>
        </w:rPr>
        <w:commentReference w:id="17"/>
      </w:r>
    </w:p>
    <w:p w14:paraId="4D1DB468" w14:textId="3D79DAEB" w:rsidR="0034651E" w:rsidRPr="00924847" w:rsidRDefault="0034651E" w:rsidP="0034651E">
      <w:pPr>
        <w:spacing w:line="360" w:lineRule="auto"/>
        <w:rPr>
          <w:rFonts w:asciiTheme="majorHAnsi" w:hAnsiTheme="majorHAnsi" w:cstheme="majorHAnsi"/>
          <w:sz w:val="20"/>
          <w:szCs w:val="20"/>
        </w:rPr>
      </w:pPr>
      <w:r w:rsidRPr="00924847">
        <w:rPr>
          <w:rFonts w:asciiTheme="majorHAnsi" w:hAnsiTheme="majorHAnsi" w:cstheme="majorHAnsi"/>
          <w:b/>
          <w:bCs/>
          <w:sz w:val="20"/>
          <w:szCs w:val="20"/>
        </w:rPr>
        <w:t>Figure 3</w:t>
      </w:r>
      <w:r w:rsidRPr="00924847">
        <w:rPr>
          <w:rFonts w:asciiTheme="majorHAnsi" w:hAnsiTheme="majorHAnsi" w:cstheme="majorHAnsi"/>
          <w:sz w:val="20"/>
          <w:szCs w:val="20"/>
        </w:rPr>
        <w:t xml:space="preserve">. </w:t>
      </w:r>
      <w:r w:rsidRPr="00924847">
        <w:rPr>
          <w:rFonts w:asciiTheme="majorHAnsi" w:hAnsiTheme="majorHAnsi" w:cstheme="majorHAnsi"/>
          <w:b/>
          <w:bCs/>
          <w:sz w:val="20"/>
          <w:szCs w:val="20"/>
        </w:rPr>
        <w:t xml:space="preserve">Spatial variability of </w:t>
      </w:r>
      <w:proofErr w:type="spellStart"/>
      <w:r w:rsidR="00BB7E90" w:rsidRPr="00924847">
        <w:rPr>
          <w:rFonts w:asciiTheme="majorHAnsi" w:hAnsiTheme="majorHAnsi" w:cstheme="majorHAnsi"/>
          <w:b/>
          <w:bCs/>
          <w:sz w:val="20"/>
          <w:szCs w:val="20"/>
        </w:rPr>
        <w:t>biophony</w:t>
      </w:r>
      <w:proofErr w:type="spellEnd"/>
      <w:r w:rsidR="00BB7E90" w:rsidRPr="00924847">
        <w:rPr>
          <w:rFonts w:asciiTheme="majorHAnsi" w:hAnsiTheme="majorHAnsi" w:cstheme="majorHAnsi"/>
          <w:b/>
          <w:bCs/>
          <w:sz w:val="20"/>
          <w:szCs w:val="20"/>
        </w:rPr>
        <w:t xml:space="preserve"> [</w:t>
      </w:r>
      <w:proofErr w:type="spellStart"/>
      <w:r w:rsidR="00BB7E90" w:rsidRPr="00924847">
        <w:rPr>
          <w:rFonts w:asciiTheme="majorHAnsi" w:hAnsiTheme="majorHAnsi" w:cstheme="majorHAnsi"/>
          <w:b/>
          <w:bCs/>
          <w:sz w:val="20"/>
          <w:szCs w:val="20"/>
        </w:rPr>
        <w:t>NDSI</w:t>
      </w:r>
      <w:r w:rsidR="00BB7E90" w:rsidRPr="00924847">
        <w:rPr>
          <w:rFonts w:asciiTheme="majorHAnsi" w:hAnsiTheme="majorHAnsi" w:cstheme="majorHAnsi"/>
          <w:b/>
          <w:bCs/>
          <w:sz w:val="20"/>
          <w:szCs w:val="20"/>
          <w:vertAlign w:val="subscript"/>
        </w:rPr>
        <w:t>Bio</w:t>
      </w:r>
      <w:proofErr w:type="spellEnd"/>
      <w:r w:rsidR="00BB7E90" w:rsidRPr="00924847">
        <w:rPr>
          <w:rFonts w:asciiTheme="majorHAnsi" w:hAnsiTheme="majorHAnsi" w:cstheme="majorHAnsi"/>
          <w:b/>
          <w:bCs/>
          <w:sz w:val="20"/>
          <w:szCs w:val="20"/>
        </w:rPr>
        <w:t xml:space="preserve">] and </w:t>
      </w:r>
      <w:proofErr w:type="spellStart"/>
      <w:r w:rsidR="00BB7E90" w:rsidRPr="00924847">
        <w:rPr>
          <w:rFonts w:asciiTheme="majorHAnsi" w:hAnsiTheme="majorHAnsi" w:cstheme="majorHAnsi"/>
          <w:b/>
          <w:bCs/>
          <w:sz w:val="20"/>
          <w:szCs w:val="20"/>
        </w:rPr>
        <w:t>Anthropophony</w:t>
      </w:r>
      <w:proofErr w:type="spellEnd"/>
      <w:r w:rsidR="00BB7E90" w:rsidRPr="00924847">
        <w:rPr>
          <w:rFonts w:asciiTheme="majorHAnsi" w:hAnsiTheme="majorHAnsi" w:cstheme="majorHAnsi"/>
          <w:b/>
          <w:bCs/>
          <w:sz w:val="20"/>
          <w:szCs w:val="20"/>
        </w:rPr>
        <w:t xml:space="preserve"> [</w:t>
      </w:r>
      <w:proofErr w:type="spellStart"/>
      <w:r w:rsidR="00BB7E90" w:rsidRPr="00924847">
        <w:rPr>
          <w:rFonts w:asciiTheme="majorHAnsi" w:hAnsiTheme="majorHAnsi" w:cstheme="majorHAnsi"/>
          <w:b/>
          <w:bCs/>
          <w:sz w:val="20"/>
          <w:szCs w:val="20"/>
        </w:rPr>
        <w:t>NDSI</w:t>
      </w:r>
      <w:r w:rsidR="00BB7E90" w:rsidRPr="00924847">
        <w:rPr>
          <w:rFonts w:asciiTheme="majorHAnsi" w:hAnsiTheme="majorHAnsi" w:cstheme="majorHAnsi"/>
          <w:b/>
          <w:bCs/>
          <w:sz w:val="20"/>
          <w:szCs w:val="20"/>
          <w:vertAlign w:val="subscript"/>
        </w:rPr>
        <w:t>Anthro</w:t>
      </w:r>
      <w:proofErr w:type="spellEnd"/>
      <w:r w:rsidR="00BB7E90" w:rsidRPr="00924847">
        <w:rPr>
          <w:rFonts w:asciiTheme="majorHAnsi" w:hAnsiTheme="majorHAnsi" w:cstheme="majorHAnsi"/>
          <w:b/>
          <w:bCs/>
          <w:sz w:val="20"/>
          <w:szCs w:val="20"/>
        </w:rPr>
        <w:t>] through time</w:t>
      </w:r>
      <w:r w:rsidRPr="00924847">
        <w:rPr>
          <w:rFonts w:asciiTheme="majorHAnsi" w:hAnsiTheme="majorHAnsi" w:cstheme="majorHAnsi"/>
          <w:sz w:val="20"/>
          <w:szCs w:val="20"/>
        </w:rPr>
        <w:t xml:space="preserve">. Left panels show time series of </w:t>
      </w:r>
      <w:proofErr w:type="spellStart"/>
      <w:r w:rsidR="00BB7E90" w:rsidRPr="00924847">
        <w:rPr>
          <w:rFonts w:asciiTheme="majorHAnsi" w:hAnsiTheme="majorHAnsi" w:cstheme="majorHAnsi"/>
          <w:sz w:val="20"/>
          <w:szCs w:val="20"/>
        </w:rPr>
        <w:t>NDSI</w:t>
      </w:r>
      <w:r w:rsidR="00BB7E90" w:rsidRPr="00924847">
        <w:rPr>
          <w:rFonts w:asciiTheme="majorHAnsi" w:hAnsiTheme="majorHAnsi" w:cstheme="majorHAnsi"/>
          <w:sz w:val="20"/>
          <w:szCs w:val="20"/>
          <w:vertAlign w:val="subscript"/>
        </w:rPr>
        <w:t>Bio</w:t>
      </w:r>
      <w:proofErr w:type="spellEnd"/>
      <w:r w:rsidR="00BB7E90" w:rsidRPr="00924847">
        <w:rPr>
          <w:rFonts w:asciiTheme="majorHAnsi" w:hAnsiTheme="majorHAnsi" w:cstheme="majorHAnsi"/>
          <w:sz w:val="20"/>
          <w:szCs w:val="20"/>
        </w:rPr>
        <w:t xml:space="preserve"> (</w:t>
      </w:r>
      <w:proofErr w:type="spellStart"/>
      <w:r w:rsidR="00BB7E90" w:rsidRPr="00924847">
        <w:rPr>
          <w:rFonts w:asciiTheme="majorHAnsi" w:hAnsiTheme="majorHAnsi" w:cstheme="majorHAnsi"/>
          <w:sz w:val="20"/>
          <w:szCs w:val="20"/>
        </w:rPr>
        <w:t>a,b</w:t>
      </w:r>
      <w:proofErr w:type="spellEnd"/>
      <w:r w:rsidR="00BB7E90" w:rsidRPr="00924847">
        <w:rPr>
          <w:rFonts w:asciiTheme="majorHAnsi" w:hAnsiTheme="majorHAnsi" w:cstheme="majorHAnsi"/>
          <w:sz w:val="20"/>
          <w:szCs w:val="20"/>
        </w:rPr>
        <w:t xml:space="preserve">) and </w:t>
      </w:r>
      <w:proofErr w:type="spellStart"/>
      <w:r w:rsidR="00BB7E90" w:rsidRPr="00924847">
        <w:rPr>
          <w:rFonts w:asciiTheme="majorHAnsi" w:hAnsiTheme="majorHAnsi" w:cstheme="majorHAnsi"/>
          <w:sz w:val="20"/>
          <w:szCs w:val="20"/>
        </w:rPr>
        <w:t>NDSI</w:t>
      </w:r>
      <w:r w:rsidR="00BB7E90" w:rsidRPr="00924847">
        <w:rPr>
          <w:rFonts w:asciiTheme="majorHAnsi" w:hAnsiTheme="majorHAnsi" w:cstheme="majorHAnsi"/>
          <w:sz w:val="20"/>
          <w:szCs w:val="20"/>
          <w:vertAlign w:val="subscript"/>
        </w:rPr>
        <w:t>Anthro</w:t>
      </w:r>
      <w:proofErr w:type="spellEnd"/>
      <w:r w:rsidR="00BB7E90" w:rsidRPr="00924847">
        <w:rPr>
          <w:rFonts w:asciiTheme="majorHAnsi" w:hAnsiTheme="majorHAnsi" w:cstheme="majorHAnsi"/>
          <w:sz w:val="20"/>
          <w:szCs w:val="20"/>
        </w:rPr>
        <w:t xml:space="preserve"> (</w:t>
      </w:r>
      <w:proofErr w:type="spellStart"/>
      <w:r w:rsidR="00BB7E90" w:rsidRPr="00924847">
        <w:rPr>
          <w:rFonts w:asciiTheme="majorHAnsi" w:hAnsiTheme="majorHAnsi" w:cstheme="majorHAnsi"/>
          <w:sz w:val="20"/>
          <w:szCs w:val="20"/>
        </w:rPr>
        <w:t>c,d</w:t>
      </w:r>
      <w:proofErr w:type="spellEnd"/>
      <w:r w:rsidR="00BB7E90" w:rsidRPr="00924847">
        <w:rPr>
          <w:rFonts w:asciiTheme="majorHAnsi" w:hAnsiTheme="majorHAnsi" w:cstheme="majorHAnsi"/>
          <w:sz w:val="20"/>
          <w:szCs w:val="20"/>
        </w:rPr>
        <w:t>)</w:t>
      </w:r>
      <w:r w:rsidRPr="00924847">
        <w:rPr>
          <w:rFonts w:asciiTheme="majorHAnsi" w:hAnsiTheme="majorHAnsi" w:cstheme="majorHAnsi"/>
          <w:sz w:val="20"/>
          <w:szCs w:val="20"/>
        </w:rPr>
        <w:t xml:space="preserve"> spatial variability across all sites (</w:t>
      </w:r>
      <w:proofErr w:type="spellStart"/>
      <w:r w:rsidRPr="00924847">
        <w:rPr>
          <w:rFonts w:asciiTheme="majorHAnsi" w:hAnsiTheme="majorHAnsi" w:cstheme="majorHAnsi"/>
          <w:sz w:val="20"/>
          <w:szCs w:val="20"/>
        </w:rPr>
        <w:t>a</w:t>
      </w:r>
      <w:r w:rsidR="00BB7E90" w:rsidRPr="00924847">
        <w:rPr>
          <w:rFonts w:asciiTheme="majorHAnsi" w:hAnsiTheme="majorHAnsi" w:cstheme="majorHAnsi"/>
          <w:sz w:val="20"/>
          <w:szCs w:val="20"/>
        </w:rPr>
        <w:t>,c</w:t>
      </w:r>
      <w:proofErr w:type="spellEnd"/>
      <w:r w:rsidRPr="00924847">
        <w:rPr>
          <w:rFonts w:asciiTheme="majorHAnsi" w:hAnsiTheme="majorHAnsi" w:cstheme="majorHAnsi"/>
          <w:sz w:val="20"/>
          <w:szCs w:val="20"/>
        </w:rPr>
        <w:t>), and across forest (green) and developed (purple) sites separately (</w:t>
      </w:r>
      <w:proofErr w:type="spellStart"/>
      <w:r w:rsidRPr="00924847">
        <w:rPr>
          <w:rFonts w:asciiTheme="majorHAnsi" w:hAnsiTheme="majorHAnsi" w:cstheme="majorHAnsi"/>
          <w:sz w:val="20"/>
          <w:szCs w:val="20"/>
        </w:rPr>
        <w:t>b</w:t>
      </w:r>
      <w:r w:rsidR="00BB7E90" w:rsidRPr="00924847">
        <w:rPr>
          <w:rFonts w:asciiTheme="majorHAnsi" w:hAnsiTheme="majorHAnsi" w:cstheme="majorHAnsi"/>
          <w:sz w:val="20"/>
          <w:szCs w:val="20"/>
        </w:rPr>
        <w:t>,d</w:t>
      </w:r>
      <w:proofErr w:type="spellEnd"/>
      <w:r w:rsidRPr="00924847">
        <w:rPr>
          <w:rFonts w:asciiTheme="majorHAnsi" w:hAnsiTheme="majorHAnsi" w:cstheme="majorHAnsi"/>
          <w:sz w:val="20"/>
          <w:szCs w:val="20"/>
        </w:rPr>
        <w:t>). Dashed lines delineate the pre- and post-typhoon periods. Right panels show the 95% confidence intervals of spatial variability across all sites (</w:t>
      </w:r>
      <w:proofErr w:type="spellStart"/>
      <w:r w:rsidRPr="00924847">
        <w:rPr>
          <w:rFonts w:asciiTheme="majorHAnsi" w:hAnsiTheme="majorHAnsi" w:cstheme="majorHAnsi"/>
          <w:sz w:val="20"/>
          <w:szCs w:val="20"/>
        </w:rPr>
        <w:t>a</w:t>
      </w:r>
      <w:r w:rsidR="00BB7E90" w:rsidRPr="00924847">
        <w:rPr>
          <w:rFonts w:asciiTheme="majorHAnsi" w:hAnsiTheme="majorHAnsi" w:cstheme="majorHAnsi"/>
          <w:sz w:val="20"/>
          <w:szCs w:val="20"/>
        </w:rPr>
        <w:t>,c</w:t>
      </w:r>
      <w:proofErr w:type="spellEnd"/>
      <w:r w:rsidRPr="00924847">
        <w:rPr>
          <w:rFonts w:asciiTheme="majorHAnsi" w:hAnsiTheme="majorHAnsi" w:cstheme="majorHAnsi"/>
          <w:sz w:val="20"/>
          <w:szCs w:val="20"/>
        </w:rPr>
        <w:t>), and separated by land use (</w:t>
      </w:r>
      <w:proofErr w:type="spellStart"/>
      <w:r w:rsidRPr="00924847">
        <w:rPr>
          <w:rFonts w:asciiTheme="majorHAnsi" w:hAnsiTheme="majorHAnsi" w:cstheme="majorHAnsi"/>
          <w:sz w:val="20"/>
          <w:szCs w:val="20"/>
        </w:rPr>
        <w:t>b</w:t>
      </w:r>
      <w:r w:rsidR="00BB7E90" w:rsidRPr="00924847">
        <w:rPr>
          <w:rFonts w:asciiTheme="majorHAnsi" w:hAnsiTheme="majorHAnsi" w:cstheme="majorHAnsi"/>
          <w:sz w:val="20"/>
          <w:szCs w:val="20"/>
        </w:rPr>
        <w:t>,d</w:t>
      </w:r>
      <w:proofErr w:type="spellEnd"/>
      <w:r w:rsidRPr="00924847">
        <w:rPr>
          <w:rFonts w:asciiTheme="majorHAnsi" w:hAnsiTheme="majorHAnsi" w:cstheme="majorHAnsi"/>
          <w:sz w:val="20"/>
          <w:szCs w:val="20"/>
        </w:rPr>
        <w:t xml:space="preserve">), for the pre-typhoon (circles) and post-typhoon (triangles) periods. Significant pairwise contrasts are denoted with subscript/superscript letters. </w:t>
      </w:r>
    </w:p>
    <w:p w14:paraId="41C66047" w14:textId="77777777" w:rsidR="00D22EC4" w:rsidRPr="00924847" w:rsidRDefault="00D22EC4" w:rsidP="00F10BE4">
      <w:pPr>
        <w:spacing w:line="360" w:lineRule="auto"/>
        <w:rPr>
          <w:rFonts w:asciiTheme="majorHAnsi" w:hAnsiTheme="majorHAnsi" w:cstheme="majorHAnsi"/>
          <w:color w:val="FF0000"/>
        </w:rPr>
      </w:pPr>
    </w:p>
    <w:p w14:paraId="6B147D72" w14:textId="0358FAEE" w:rsidR="00BD6339" w:rsidRPr="00924847" w:rsidRDefault="00BD6339" w:rsidP="00F10BE4">
      <w:pPr>
        <w:spacing w:line="360" w:lineRule="auto"/>
        <w:rPr>
          <w:rFonts w:asciiTheme="majorHAnsi" w:hAnsiTheme="majorHAnsi" w:cstheme="majorHAnsi"/>
        </w:rPr>
      </w:pPr>
      <w:r w:rsidRPr="00924847">
        <w:rPr>
          <w:rFonts w:asciiTheme="majorHAnsi" w:hAnsiTheme="majorHAnsi" w:cstheme="majorHAnsi"/>
          <w:i/>
          <w:iCs/>
        </w:rPr>
        <w:t>Automated species detection results</w:t>
      </w:r>
    </w:p>
    <w:p w14:paraId="6252DF10" w14:textId="1C2556EE" w:rsidR="00190429" w:rsidRPr="00924847" w:rsidRDefault="00190429" w:rsidP="00591B9F">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lastRenderedPageBreak/>
        <w:t>Species identity interacted with the typhoons, producing species-specific typhoon responses (Table S</w:t>
      </w:r>
      <w:r w:rsidR="007B4D72" w:rsidRPr="00924847">
        <w:rPr>
          <w:rFonts w:asciiTheme="majorHAnsi" w:hAnsiTheme="majorHAnsi" w:cstheme="majorHAnsi"/>
          <w:sz w:val="22"/>
          <w:szCs w:val="22"/>
        </w:rPr>
        <w:t>3</w:t>
      </w:r>
      <w:r w:rsidRPr="00924847">
        <w:rPr>
          <w:rFonts w:asciiTheme="majorHAnsi" w:hAnsiTheme="majorHAnsi" w:cstheme="majorHAnsi"/>
          <w:sz w:val="22"/>
          <w:szCs w:val="22"/>
        </w:rPr>
        <w:t xml:space="preserve">). </w:t>
      </w:r>
      <w:r w:rsidR="007E00EE" w:rsidRPr="00924847">
        <w:rPr>
          <w:rFonts w:asciiTheme="majorHAnsi" w:hAnsiTheme="majorHAnsi" w:cstheme="majorHAnsi"/>
          <w:sz w:val="22"/>
          <w:szCs w:val="22"/>
        </w:rPr>
        <w:t xml:space="preserve">Detections of </w:t>
      </w:r>
      <w:r w:rsidRPr="00924847">
        <w:rPr>
          <w:rFonts w:asciiTheme="majorHAnsi" w:hAnsiTheme="majorHAnsi" w:cstheme="majorHAnsi"/>
          <w:i/>
          <w:iCs/>
          <w:sz w:val="22"/>
          <w:szCs w:val="22"/>
        </w:rPr>
        <w:t xml:space="preserve">C. </w:t>
      </w:r>
      <w:proofErr w:type="spellStart"/>
      <w:r w:rsidRPr="00924847">
        <w:rPr>
          <w:rFonts w:asciiTheme="majorHAnsi" w:hAnsiTheme="majorHAnsi" w:cstheme="majorHAnsi"/>
          <w:i/>
          <w:iCs/>
          <w:sz w:val="22"/>
          <w:szCs w:val="22"/>
        </w:rPr>
        <w:t>macrorhynchos</w:t>
      </w:r>
      <w:proofErr w:type="spellEnd"/>
      <w:r w:rsidRPr="00924847">
        <w:rPr>
          <w:rFonts w:asciiTheme="majorHAnsi" w:hAnsiTheme="majorHAnsi" w:cstheme="majorHAnsi"/>
          <w:sz w:val="22"/>
          <w:szCs w:val="22"/>
        </w:rPr>
        <w:t xml:space="preserve"> and </w:t>
      </w:r>
      <w:r w:rsidRPr="00924847">
        <w:rPr>
          <w:rFonts w:asciiTheme="majorHAnsi" w:hAnsiTheme="majorHAnsi" w:cstheme="majorHAnsi"/>
          <w:i/>
          <w:iCs/>
          <w:sz w:val="22"/>
          <w:szCs w:val="22"/>
        </w:rPr>
        <w:t>O. elegans</w:t>
      </w:r>
      <w:r w:rsidRPr="00924847">
        <w:rPr>
          <w:rFonts w:asciiTheme="majorHAnsi" w:hAnsiTheme="majorHAnsi" w:cstheme="majorHAnsi"/>
          <w:sz w:val="22"/>
          <w:szCs w:val="22"/>
        </w:rPr>
        <w:t xml:space="preserve"> were similar preceding and following the typhoons (Fig. </w:t>
      </w:r>
      <w:r w:rsidR="007B4D72" w:rsidRPr="00924847">
        <w:rPr>
          <w:rFonts w:asciiTheme="majorHAnsi" w:hAnsiTheme="majorHAnsi" w:cstheme="majorHAnsi"/>
          <w:sz w:val="22"/>
          <w:szCs w:val="22"/>
        </w:rPr>
        <w:t>4</w:t>
      </w:r>
      <w:r w:rsidRPr="00924847">
        <w:rPr>
          <w:rFonts w:asciiTheme="majorHAnsi" w:hAnsiTheme="majorHAnsi" w:cstheme="majorHAnsi"/>
          <w:sz w:val="22"/>
          <w:szCs w:val="22"/>
        </w:rPr>
        <w:t xml:space="preserve">a and </w:t>
      </w:r>
      <w:r w:rsidR="007B4D72" w:rsidRPr="00924847">
        <w:rPr>
          <w:rFonts w:asciiTheme="majorHAnsi" w:hAnsiTheme="majorHAnsi" w:cstheme="majorHAnsi"/>
          <w:sz w:val="22"/>
          <w:szCs w:val="22"/>
        </w:rPr>
        <w:t>4</w:t>
      </w:r>
      <w:r w:rsidRPr="00924847">
        <w:rPr>
          <w:rFonts w:asciiTheme="majorHAnsi" w:hAnsiTheme="majorHAnsi" w:cstheme="majorHAnsi"/>
          <w:sz w:val="22"/>
          <w:szCs w:val="22"/>
        </w:rPr>
        <w:t>c), whe</w:t>
      </w:r>
      <w:r w:rsidR="007E00EE" w:rsidRPr="00924847">
        <w:rPr>
          <w:rFonts w:asciiTheme="majorHAnsi" w:hAnsiTheme="majorHAnsi" w:cstheme="majorHAnsi"/>
          <w:sz w:val="22"/>
          <w:szCs w:val="22"/>
        </w:rPr>
        <w:t>reas</w:t>
      </w:r>
      <w:r w:rsidRPr="00924847">
        <w:rPr>
          <w:rFonts w:asciiTheme="majorHAnsi" w:hAnsiTheme="majorHAnsi" w:cstheme="majorHAnsi"/>
          <w:sz w:val="22"/>
          <w:szCs w:val="22"/>
        </w:rPr>
        <w:t xml:space="preserve"> </w:t>
      </w:r>
      <w:r w:rsidRPr="00924847">
        <w:rPr>
          <w:rFonts w:asciiTheme="majorHAnsi" w:hAnsiTheme="majorHAnsi" w:cstheme="majorHAnsi"/>
          <w:i/>
          <w:iCs/>
          <w:sz w:val="22"/>
          <w:szCs w:val="22"/>
        </w:rPr>
        <w:t>H. diphone</w:t>
      </w:r>
      <w:r w:rsidRPr="00924847">
        <w:rPr>
          <w:rFonts w:asciiTheme="majorHAnsi" w:hAnsiTheme="majorHAnsi" w:cstheme="majorHAnsi"/>
          <w:sz w:val="22"/>
          <w:szCs w:val="22"/>
        </w:rPr>
        <w:t xml:space="preserve"> </w:t>
      </w:r>
      <w:r w:rsidR="00EE6A1C" w:rsidRPr="00924847">
        <w:rPr>
          <w:rFonts w:asciiTheme="majorHAnsi" w:hAnsiTheme="majorHAnsi" w:cstheme="majorHAnsi"/>
          <w:sz w:val="22"/>
          <w:szCs w:val="22"/>
        </w:rPr>
        <w:t xml:space="preserve">was detected less often after the typhoons (Fig. </w:t>
      </w:r>
      <w:r w:rsidR="007B4D72" w:rsidRPr="00924847">
        <w:rPr>
          <w:rFonts w:asciiTheme="majorHAnsi" w:hAnsiTheme="majorHAnsi" w:cstheme="majorHAnsi"/>
          <w:sz w:val="22"/>
          <w:szCs w:val="22"/>
        </w:rPr>
        <w:t>4</w:t>
      </w:r>
      <w:r w:rsidR="00EE6A1C" w:rsidRPr="00924847">
        <w:rPr>
          <w:rFonts w:asciiTheme="majorHAnsi" w:hAnsiTheme="majorHAnsi" w:cstheme="majorHAnsi"/>
          <w:sz w:val="22"/>
          <w:szCs w:val="22"/>
        </w:rPr>
        <w:t xml:space="preserve">b). </w:t>
      </w:r>
      <w:r w:rsidR="0039237A" w:rsidRPr="00924847">
        <w:rPr>
          <w:rFonts w:asciiTheme="majorHAnsi" w:hAnsiTheme="majorHAnsi" w:cstheme="majorHAnsi"/>
          <w:sz w:val="22"/>
          <w:szCs w:val="22"/>
        </w:rPr>
        <w:t>We also found that</w:t>
      </w:r>
      <w:r w:rsidR="007E00EE" w:rsidRPr="00924847">
        <w:rPr>
          <w:rFonts w:asciiTheme="majorHAnsi" w:hAnsiTheme="majorHAnsi" w:cstheme="majorHAnsi"/>
          <w:sz w:val="22"/>
          <w:szCs w:val="22"/>
        </w:rPr>
        <w:t>,</w:t>
      </w:r>
      <w:r w:rsidR="0039237A" w:rsidRPr="00924847">
        <w:rPr>
          <w:rFonts w:asciiTheme="majorHAnsi" w:hAnsiTheme="majorHAnsi" w:cstheme="majorHAnsi"/>
          <w:sz w:val="22"/>
          <w:szCs w:val="22"/>
        </w:rPr>
        <w:t xml:space="preserve"> following the typhoons, species detections were more </w:t>
      </w:r>
      <w:r w:rsidR="00365695" w:rsidRPr="00924847">
        <w:rPr>
          <w:rFonts w:asciiTheme="majorHAnsi" w:hAnsiTheme="majorHAnsi" w:cstheme="majorHAnsi"/>
          <w:sz w:val="22"/>
          <w:szCs w:val="22"/>
        </w:rPr>
        <w:t>stable (less variable) through time</w:t>
      </w:r>
      <w:r w:rsidR="0039237A" w:rsidRPr="00924847">
        <w:rPr>
          <w:rFonts w:asciiTheme="majorHAnsi" w:hAnsiTheme="majorHAnsi" w:cstheme="majorHAnsi"/>
          <w:sz w:val="22"/>
          <w:szCs w:val="22"/>
        </w:rPr>
        <w:t xml:space="preserve">, regardless of the species considered (Fig. </w:t>
      </w:r>
      <w:r w:rsidR="007B4D72" w:rsidRPr="00924847">
        <w:rPr>
          <w:rFonts w:asciiTheme="majorHAnsi" w:hAnsiTheme="majorHAnsi" w:cstheme="majorHAnsi"/>
          <w:sz w:val="22"/>
          <w:szCs w:val="22"/>
        </w:rPr>
        <w:t>5</w:t>
      </w:r>
      <w:r w:rsidR="0039237A" w:rsidRPr="00924847">
        <w:rPr>
          <w:rFonts w:asciiTheme="majorHAnsi" w:hAnsiTheme="majorHAnsi" w:cstheme="majorHAnsi"/>
          <w:sz w:val="22"/>
          <w:szCs w:val="22"/>
        </w:rPr>
        <w:t>; Table S</w:t>
      </w:r>
      <w:r w:rsidR="007B4D72" w:rsidRPr="00924847">
        <w:rPr>
          <w:rFonts w:asciiTheme="majorHAnsi" w:hAnsiTheme="majorHAnsi" w:cstheme="majorHAnsi"/>
          <w:sz w:val="22"/>
          <w:szCs w:val="22"/>
        </w:rPr>
        <w:t>3</w:t>
      </w:r>
      <w:r w:rsidR="0039237A" w:rsidRPr="00924847">
        <w:rPr>
          <w:rFonts w:asciiTheme="majorHAnsi" w:hAnsiTheme="majorHAnsi" w:cstheme="majorHAnsi"/>
          <w:sz w:val="22"/>
          <w:szCs w:val="22"/>
        </w:rPr>
        <w:t>).</w:t>
      </w:r>
      <w:r w:rsidR="007E00EE" w:rsidRPr="00924847">
        <w:rPr>
          <w:rFonts w:asciiTheme="majorHAnsi" w:hAnsiTheme="majorHAnsi" w:cstheme="majorHAnsi"/>
          <w:sz w:val="22"/>
          <w:szCs w:val="22"/>
        </w:rPr>
        <w:t xml:space="preserve"> We found no effect of land use on the mean number of daily species detections or the temporal </w:t>
      </w:r>
      <w:r w:rsidR="00365695" w:rsidRPr="00924847">
        <w:rPr>
          <w:rFonts w:asciiTheme="majorHAnsi" w:hAnsiTheme="majorHAnsi" w:cstheme="majorHAnsi"/>
          <w:sz w:val="22"/>
          <w:szCs w:val="22"/>
        </w:rPr>
        <w:t>stability</w:t>
      </w:r>
      <w:r w:rsidR="007E00EE" w:rsidRPr="00924847">
        <w:rPr>
          <w:rFonts w:asciiTheme="majorHAnsi" w:hAnsiTheme="majorHAnsi" w:cstheme="majorHAnsi"/>
          <w:sz w:val="22"/>
          <w:szCs w:val="22"/>
        </w:rPr>
        <w:t xml:space="preserve"> of daily detections (Table S3).</w:t>
      </w:r>
    </w:p>
    <w:p w14:paraId="43A02A4F" w14:textId="77777777" w:rsidR="00A61921" w:rsidRPr="00924847" w:rsidRDefault="00A61921" w:rsidP="00F10BE4">
      <w:pPr>
        <w:spacing w:line="360" w:lineRule="auto"/>
        <w:rPr>
          <w:rFonts w:asciiTheme="majorHAnsi" w:hAnsiTheme="majorHAnsi" w:cstheme="majorHAnsi"/>
          <w:color w:val="FF0000"/>
          <w:sz w:val="22"/>
          <w:szCs w:val="22"/>
        </w:rPr>
      </w:pPr>
    </w:p>
    <w:p w14:paraId="59F9C89F" w14:textId="28269495" w:rsidR="00926B25" w:rsidRPr="00924847" w:rsidRDefault="00261389" w:rsidP="00926B25">
      <w:pPr>
        <w:spacing w:line="360" w:lineRule="auto"/>
        <w:jc w:val="center"/>
        <w:rPr>
          <w:rFonts w:asciiTheme="majorHAnsi" w:hAnsiTheme="majorHAnsi" w:cstheme="majorHAnsi"/>
          <w:color w:val="FF0000"/>
        </w:rPr>
      </w:pPr>
      <w:r w:rsidRPr="00924847">
        <w:rPr>
          <w:rFonts w:asciiTheme="majorHAnsi" w:hAnsiTheme="majorHAnsi" w:cstheme="majorHAnsi"/>
          <w:noProof/>
          <w:color w:val="FF0000"/>
        </w:rPr>
        <w:drawing>
          <wp:inline distT="0" distB="0" distL="0" distR="0" wp14:anchorId="1015A94F" wp14:editId="6B1EE17B">
            <wp:extent cx="5727700" cy="3303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727700" cy="3303270"/>
                    </a:xfrm>
                    <a:prstGeom prst="rect">
                      <a:avLst/>
                    </a:prstGeom>
                  </pic:spPr>
                </pic:pic>
              </a:graphicData>
            </a:graphic>
          </wp:inline>
        </w:drawing>
      </w:r>
    </w:p>
    <w:p w14:paraId="546502A3" w14:textId="6B550AEF" w:rsidR="0010085E" w:rsidRPr="00924847" w:rsidRDefault="00926B25" w:rsidP="0010085E">
      <w:pPr>
        <w:spacing w:line="360" w:lineRule="auto"/>
        <w:rPr>
          <w:rFonts w:asciiTheme="majorHAnsi" w:hAnsiTheme="majorHAnsi" w:cstheme="majorHAnsi"/>
          <w:sz w:val="20"/>
          <w:szCs w:val="20"/>
        </w:rPr>
      </w:pPr>
      <w:r w:rsidRPr="00924847">
        <w:rPr>
          <w:rFonts w:asciiTheme="majorHAnsi" w:hAnsiTheme="majorHAnsi" w:cstheme="majorHAnsi"/>
          <w:b/>
          <w:bCs/>
          <w:sz w:val="20"/>
          <w:szCs w:val="20"/>
        </w:rPr>
        <w:t xml:space="preserve">Figure </w:t>
      </w:r>
      <w:r w:rsidR="007B4D72" w:rsidRPr="00924847">
        <w:rPr>
          <w:rFonts w:asciiTheme="majorHAnsi" w:hAnsiTheme="majorHAnsi" w:cstheme="majorHAnsi"/>
          <w:b/>
          <w:bCs/>
          <w:sz w:val="20"/>
          <w:szCs w:val="20"/>
        </w:rPr>
        <w:t>4</w:t>
      </w:r>
      <w:r w:rsidRPr="00924847">
        <w:rPr>
          <w:rFonts w:asciiTheme="majorHAnsi" w:hAnsiTheme="majorHAnsi" w:cstheme="majorHAnsi"/>
          <w:sz w:val="20"/>
          <w:szCs w:val="20"/>
        </w:rPr>
        <w:t xml:space="preserve">. </w:t>
      </w:r>
      <w:r w:rsidR="00F171F8" w:rsidRPr="00924847">
        <w:rPr>
          <w:rFonts w:asciiTheme="majorHAnsi" w:hAnsiTheme="majorHAnsi" w:cstheme="majorHAnsi"/>
          <w:b/>
          <w:bCs/>
          <w:sz w:val="20"/>
          <w:szCs w:val="20"/>
        </w:rPr>
        <w:t>Comparison of mean daily species detections before and after the typhoons</w:t>
      </w:r>
      <w:r w:rsidR="00F171F8" w:rsidRPr="00924847">
        <w:rPr>
          <w:rFonts w:asciiTheme="majorHAnsi" w:hAnsiTheme="majorHAnsi" w:cstheme="majorHAnsi"/>
          <w:sz w:val="20"/>
          <w:szCs w:val="20"/>
        </w:rPr>
        <w:t>. Posterior distributions represent</w:t>
      </w:r>
      <w:r w:rsidR="0090065E" w:rsidRPr="00924847">
        <w:rPr>
          <w:rFonts w:asciiTheme="majorHAnsi" w:hAnsiTheme="majorHAnsi" w:cstheme="majorHAnsi"/>
          <w:sz w:val="20"/>
          <w:szCs w:val="20"/>
        </w:rPr>
        <w:t>ing</w:t>
      </w:r>
      <w:r w:rsidR="00F171F8" w:rsidRPr="00924847">
        <w:rPr>
          <w:rFonts w:asciiTheme="majorHAnsi" w:hAnsiTheme="majorHAnsi" w:cstheme="majorHAnsi"/>
          <w:sz w:val="20"/>
          <w:szCs w:val="20"/>
        </w:rPr>
        <w:t xml:space="preserve"> 90,000</w:t>
      </w:r>
      <w:r w:rsidR="00027477" w:rsidRPr="00924847">
        <w:rPr>
          <w:rFonts w:asciiTheme="majorHAnsi" w:hAnsiTheme="majorHAnsi" w:cstheme="majorHAnsi"/>
          <w:sz w:val="20"/>
          <w:szCs w:val="20"/>
        </w:rPr>
        <w:t xml:space="preserve"> post-convergence MCMC</w:t>
      </w:r>
      <w:r w:rsidR="00F171F8" w:rsidRPr="00924847">
        <w:rPr>
          <w:rFonts w:asciiTheme="majorHAnsi" w:hAnsiTheme="majorHAnsi" w:cstheme="majorHAnsi"/>
          <w:sz w:val="20"/>
          <w:szCs w:val="20"/>
        </w:rPr>
        <w:t xml:space="preserve"> draws of the change from pre- to post-typhoon periods, where values below zero (grey) indicate a post-typhoon decline, and values above zero (blue) a post-typhoon increase in</w:t>
      </w:r>
      <w:r w:rsidR="00ED6332" w:rsidRPr="00924847">
        <w:rPr>
          <w:rFonts w:asciiTheme="majorHAnsi" w:hAnsiTheme="majorHAnsi" w:cstheme="majorHAnsi"/>
          <w:sz w:val="20"/>
          <w:szCs w:val="20"/>
        </w:rPr>
        <w:t xml:space="preserve"> mean daily</w:t>
      </w:r>
      <w:r w:rsidR="00F171F8" w:rsidRPr="00924847">
        <w:rPr>
          <w:rFonts w:asciiTheme="majorHAnsi" w:hAnsiTheme="majorHAnsi" w:cstheme="majorHAnsi"/>
          <w:sz w:val="20"/>
          <w:szCs w:val="20"/>
        </w:rPr>
        <w:t xml:space="preserve"> automated species vocalisation detections.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 Panels represent changes in </w:t>
      </w:r>
      <w:r w:rsidR="00ED6332" w:rsidRPr="00924847">
        <w:rPr>
          <w:rFonts w:asciiTheme="majorHAnsi" w:hAnsiTheme="majorHAnsi" w:cstheme="majorHAnsi"/>
          <w:sz w:val="20"/>
          <w:szCs w:val="20"/>
        </w:rPr>
        <w:t>mean daily species detections</w:t>
      </w:r>
      <w:r w:rsidR="00F171F8" w:rsidRPr="00924847">
        <w:rPr>
          <w:rFonts w:asciiTheme="majorHAnsi" w:hAnsiTheme="majorHAnsi" w:cstheme="majorHAnsi"/>
          <w:sz w:val="20"/>
          <w:szCs w:val="20"/>
        </w:rPr>
        <w:t xml:space="preserve"> for </w:t>
      </w:r>
      <w:r w:rsidR="0090065E" w:rsidRPr="00924847">
        <w:rPr>
          <w:rFonts w:asciiTheme="majorHAnsi" w:hAnsiTheme="majorHAnsi" w:cstheme="majorHAnsi"/>
          <w:sz w:val="20"/>
          <w:szCs w:val="20"/>
        </w:rPr>
        <w:t xml:space="preserve">our </w:t>
      </w:r>
      <w:r w:rsidR="00F171F8" w:rsidRPr="00924847">
        <w:rPr>
          <w:rFonts w:asciiTheme="majorHAnsi" w:hAnsiTheme="majorHAnsi" w:cstheme="majorHAnsi"/>
          <w:sz w:val="20"/>
          <w:szCs w:val="20"/>
        </w:rPr>
        <w:t xml:space="preserve">three </w:t>
      </w:r>
      <w:r w:rsidR="00ED6332" w:rsidRPr="00924847">
        <w:rPr>
          <w:rFonts w:asciiTheme="majorHAnsi" w:hAnsiTheme="majorHAnsi" w:cstheme="majorHAnsi"/>
          <w:sz w:val="20"/>
          <w:szCs w:val="20"/>
        </w:rPr>
        <w:t>focal species</w:t>
      </w:r>
      <w:r w:rsidR="00F171F8" w:rsidRPr="00924847">
        <w:rPr>
          <w:rFonts w:asciiTheme="majorHAnsi" w:hAnsiTheme="majorHAnsi" w:cstheme="majorHAnsi"/>
          <w:sz w:val="20"/>
          <w:szCs w:val="20"/>
        </w:rPr>
        <w:t xml:space="preserve">: </w:t>
      </w:r>
      <w:proofErr w:type="spellStart"/>
      <w:r w:rsidR="00ED6332" w:rsidRPr="00924847">
        <w:rPr>
          <w:rFonts w:asciiTheme="majorHAnsi" w:hAnsiTheme="majorHAnsi" w:cstheme="majorHAnsi"/>
          <w:i/>
          <w:iCs/>
          <w:sz w:val="20"/>
          <w:szCs w:val="20"/>
        </w:rPr>
        <w:t>Corvus</w:t>
      </w:r>
      <w:proofErr w:type="spellEnd"/>
      <w:r w:rsidR="00ED6332" w:rsidRPr="00924847">
        <w:rPr>
          <w:rFonts w:asciiTheme="majorHAnsi" w:hAnsiTheme="majorHAnsi" w:cstheme="majorHAnsi"/>
          <w:i/>
          <w:iCs/>
          <w:sz w:val="20"/>
          <w:szCs w:val="20"/>
        </w:rPr>
        <w:t xml:space="preserve"> </w:t>
      </w:r>
      <w:proofErr w:type="spellStart"/>
      <w:r w:rsidR="00ED6332" w:rsidRPr="00924847">
        <w:rPr>
          <w:rFonts w:asciiTheme="majorHAnsi" w:hAnsiTheme="majorHAnsi" w:cstheme="majorHAnsi"/>
          <w:i/>
          <w:iCs/>
          <w:sz w:val="20"/>
          <w:szCs w:val="20"/>
        </w:rPr>
        <w:t>macrorhynchos</w:t>
      </w:r>
      <w:proofErr w:type="spellEnd"/>
      <w:r w:rsidR="00F171F8" w:rsidRPr="00924847">
        <w:rPr>
          <w:rFonts w:asciiTheme="majorHAnsi" w:hAnsiTheme="majorHAnsi" w:cstheme="majorHAnsi"/>
          <w:sz w:val="20"/>
          <w:szCs w:val="20"/>
        </w:rPr>
        <w:t xml:space="preserve"> (a), </w:t>
      </w:r>
      <w:proofErr w:type="spellStart"/>
      <w:r w:rsidR="00ED6332" w:rsidRPr="00924847">
        <w:rPr>
          <w:rFonts w:asciiTheme="majorHAnsi" w:hAnsiTheme="majorHAnsi" w:cstheme="majorHAnsi"/>
          <w:i/>
          <w:iCs/>
          <w:sz w:val="20"/>
          <w:szCs w:val="20"/>
        </w:rPr>
        <w:t>Horornis</w:t>
      </w:r>
      <w:proofErr w:type="spellEnd"/>
      <w:r w:rsidR="00ED6332" w:rsidRPr="00924847">
        <w:rPr>
          <w:rFonts w:asciiTheme="majorHAnsi" w:hAnsiTheme="majorHAnsi" w:cstheme="majorHAnsi"/>
          <w:i/>
          <w:iCs/>
          <w:sz w:val="20"/>
          <w:szCs w:val="20"/>
        </w:rPr>
        <w:t xml:space="preserve"> </w:t>
      </w:r>
      <w:proofErr w:type="spellStart"/>
      <w:r w:rsidR="00ED6332" w:rsidRPr="00924847">
        <w:rPr>
          <w:rFonts w:asciiTheme="majorHAnsi" w:hAnsiTheme="majorHAnsi" w:cstheme="majorHAnsi"/>
          <w:i/>
          <w:iCs/>
          <w:sz w:val="20"/>
          <w:szCs w:val="20"/>
        </w:rPr>
        <w:t>diphone</w:t>
      </w:r>
      <w:proofErr w:type="spellEnd"/>
      <w:r w:rsidR="00F171F8" w:rsidRPr="00924847">
        <w:rPr>
          <w:rFonts w:asciiTheme="majorHAnsi" w:hAnsiTheme="majorHAnsi" w:cstheme="majorHAnsi"/>
          <w:sz w:val="20"/>
          <w:szCs w:val="20"/>
        </w:rPr>
        <w:t xml:space="preserve"> (b), and </w:t>
      </w:r>
      <w:r w:rsidR="00ED6332" w:rsidRPr="00924847">
        <w:rPr>
          <w:rFonts w:asciiTheme="majorHAnsi" w:hAnsiTheme="majorHAnsi" w:cstheme="majorHAnsi"/>
          <w:i/>
          <w:iCs/>
          <w:sz w:val="20"/>
          <w:szCs w:val="20"/>
        </w:rPr>
        <w:t>Otus elegans</w:t>
      </w:r>
      <w:r w:rsidR="00F171F8" w:rsidRPr="00924847">
        <w:rPr>
          <w:rFonts w:asciiTheme="majorHAnsi" w:hAnsiTheme="majorHAnsi" w:cstheme="majorHAnsi"/>
          <w:sz w:val="20"/>
          <w:szCs w:val="20"/>
        </w:rPr>
        <w:t xml:space="preserve"> (c).</w:t>
      </w:r>
      <w:r w:rsidR="0010085E" w:rsidRPr="00924847">
        <w:rPr>
          <w:rFonts w:asciiTheme="majorHAnsi" w:hAnsiTheme="majorHAnsi" w:cstheme="majorHAnsi"/>
          <w:sz w:val="20"/>
          <w:szCs w:val="20"/>
        </w:rPr>
        <w:t xml:space="preserve"> Inferred posterior draws (automatically computed as part of the Bayesian models) extrapolated to field sites where species were not present (Table S1) are shown as faded distributions.</w:t>
      </w:r>
    </w:p>
    <w:p w14:paraId="6C14E928" w14:textId="0147C99A" w:rsidR="00F12AB4" w:rsidRPr="00924847" w:rsidRDefault="00156EEE" w:rsidP="0010085E">
      <w:pPr>
        <w:spacing w:line="360" w:lineRule="auto"/>
        <w:jc w:val="center"/>
        <w:rPr>
          <w:rFonts w:asciiTheme="majorHAnsi" w:hAnsiTheme="majorHAnsi" w:cstheme="majorHAnsi"/>
          <w:color w:val="FF0000"/>
          <w:sz w:val="22"/>
          <w:szCs w:val="22"/>
        </w:rPr>
      </w:pPr>
      <w:r w:rsidRPr="00924847">
        <w:rPr>
          <w:rFonts w:asciiTheme="majorHAnsi" w:hAnsiTheme="majorHAnsi" w:cstheme="majorHAnsi"/>
          <w:noProof/>
          <w:color w:val="FF0000"/>
          <w:sz w:val="22"/>
          <w:szCs w:val="22"/>
        </w:rPr>
        <w:lastRenderedPageBreak/>
        <w:drawing>
          <wp:inline distT="0" distB="0" distL="0" distR="0" wp14:anchorId="69ECC17A" wp14:editId="2C857604">
            <wp:extent cx="3073940" cy="424069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3103449" cy="4281400"/>
                    </a:xfrm>
                    <a:prstGeom prst="rect">
                      <a:avLst/>
                    </a:prstGeom>
                  </pic:spPr>
                </pic:pic>
              </a:graphicData>
            </a:graphic>
          </wp:inline>
        </w:drawing>
      </w:r>
    </w:p>
    <w:p w14:paraId="3FA119DD" w14:textId="4A9E0A12" w:rsidR="00ED6332" w:rsidRPr="00924847" w:rsidRDefault="00ED6332" w:rsidP="00ED6332">
      <w:pPr>
        <w:spacing w:line="360" w:lineRule="auto"/>
        <w:rPr>
          <w:rFonts w:asciiTheme="majorHAnsi" w:hAnsiTheme="majorHAnsi" w:cstheme="majorHAnsi"/>
          <w:sz w:val="20"/>
          <w:szCs w:val="20"/>
        </w:rPr>
      </w:pPr>
      <w:r w:rsidRPr="00924847">
        <w:rPr>
          <w:rFonts w:asciiTheme="majorHAnsi" w:hAnsiTheme="majorHAnsi" w:cstheme="majorHAnsi"/>
          <w:b/>
          <w:bCs/>
          <w:sz w:val="20"/>
          <w:szCs w:val="20"/>
        </w:rPr>
        <w:t>Figure 5</w:t>
      </w:r>
      <w:r w:rsidRPr="00924847">
        <w:rPr>
          <w:rFonts w:asciiTheme="majorHAnsi" w:hAnsiTheme="majorHAnsi" w:cstheme="majorHAnsi"/>
          <w:sz w:val="20"/>
          <w:szCs w:val="20"/>
        </w:rPr>
        <w:t xml:space="preserve">. </w:t>
      </w:r>
      <w:r w:rsidRPr="00924847">
        <w:rPr>
          <w:rFonts w:asciiTheme="majorHAnsi" w:hAnsiTheme="majorHAnsi" w:cstheme="majorHAnsi"/>
          <w:b/>
          <w:bCs/>
          <w:sz w:val="20"/>
          <w:szCs w:val="20"/>
        </w:rPr>
        <w:t xml:space="preserve">Comparison of temporal </w:t>
      </w:r>
      <w:r w:rsidR="00365695" w:rsidRPr="00924847">
        <w:rPr>
          <w:rFonts w:asciiTheme="majorHAnsi" w:hAnsiTheme="majorHAnsi" w:cstheme="majorHAnsi"/>
          <w:b/>
          <w:bCs/>
          <w:sz w:val="20"/>
          <w:szCs w:val="20"/>
        </w:rPr>
        <w:t>stability</w:t>
      </w:r>
      <w:r w:rsidRPr="00924847">
        <w:rPr>
          <w:rFonts w:asciiTheme="majorHAnsi" w:hAnsiTheme="majorHAnsi" w:cstheme="majorHAnsi"/>
          <w:b/>
          <w:bCs/>
          <w:sz w:val="20"/>
          <w:szCs w:val="20"/>
        </w:rPr>
        <w:t xml:space="preserve"> of species detections before and after the typhoons</w:t>
      </w:r>
      <w:r w:rsidRPr="00924847">
        <w:rPr>
          <w:rFonts w:asciiTheme="majorHAnsi" w:hAnsiTheme="majorHAnsi" w:cstheme="majorHAnsi"/>
          <w:sz w:val="20"/>
          <w:szCs w:val="20"/>
        </w:rPr>
        <w:t xml:space="preserve">. Posterior distributions represent 90,000 </w:t>
      </w:r>
      <w:r w:rsidR="00027477" w:rsidRPr="00924847">
        <w:rPr>
          <w:rFonts w:asciiTheme="majorHAnsi" w:hAnsiTheme="majorHAnsi" w:cstheme="majorHAnsi"/>
          <w:sz w:val="20"/>
          <w:szCs w:val="20"/>
        </w:rPr>
        <w:t xml:space="preserve">post-convergence MCMC </w:t>
      </w:r>
      <w:r w:rsidRPr="00924847">
        <w:rPr>
          <w:rFonts w:asciiTheme="majorHAnsi" w:hAnsiTheme="majorHAnsi" w:cstheme="majorHAnsi"/>
          <w:sz w:val="20"/>
          <w:szCs w:val="20"/>
        </w:rPr>
        <w:t xml:space="preserve">draws of the change from pre- to post-typhoon periods, where values below zero (grey) indicate a post-typhoon decline, and values above zero (blue) a post-typhoon increase in the temporal </w:t>
      </w:r>
      <w:r w:rsidR="00365695" w:rsidRPr="00924847">
        <w:rPr>
          <w:rFonts w:asciiTheme="majorHAnsi" w:hAnsiTheme="majorHAnsi" w:cstheme="majorHAnsi"/>
          <w:sz w:val="20"/>
          <w:szCs w:val="20"/>
        </w:rPr>
        <w:t>stability</w:t>
      </w:r>
      <w:r w:rsidRPr="00924847">
        <w:rPr>
          <w:rFonts w:asciiTheme="majorHAnsi" w:hAnsiTheme="majorHAnsi" w:cstheme="majorHAnsi"/>
          <w:sz w:val="20"/>
          <w:szCs w:val="20"/>
        </w:rPr>
        <w:t xml:space="preserve"> of automated species vocalisation detections (all species).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r w:rsidR="004E1143" w:rsidRPr="00924847">
        <w:rPr>
          <w:rFonts w:asciiTheme="majorHAnsi" w:hAnsiTheme="majorHAnsi" w:cstheme="majorHAnsi"/>
          <w:sz w:val="20"/>
          <w:szCs w:val="20"/>
        </w:rPr>
        <w:t xml:space="preserve"> See Figure S</w:t>
      </w:r>
      <w:r w:rsidR="007A5895" w:rsidRPr="00924847">
        <w:rPr>
          <w:rFonts w:asciiTheme="majorHAnsi" w:hAnsiTheme="majorHAnsi" w:cstheme="majorHAnsi"/>
          <w:sz w:val="20"/>
          <w:szCs w:val="20"/>
        </w:rPr>
        <w:t>6</w:t>
      </w:r>
      <w:r w:rsidR="004E1143" w:rsidRPr="00924847">
        <w:rPr>
          <w:rFonts w:asciiTheme="majorHAnsi" w:hAnsiTheme="majorHAnsi" w:cstheme="majorHAnsi"/>
          <w:sz w:val="20"/>
          <w:szCs w:val="20"/>
        </w:rPr>
        <w:t xml:space="preserve"> for posterior draws of individual species. </w:t>
      </w:r>
    </w:p>
    <w:p w14:paraId="3783669C" w14:textId="1B352AEE" w:rsidR="00F12AB4" w:rsidRPr="00924847" w:rsidRDefault="00F12AB4" w:rsidP="00F10BE4">
      <w:pPr>
        <w:spacing w:line="360" w:lineRule="auto"/>
        <w:rPr>
          <w:rFonts w:asciiTheme="majorHAnsi" w:hAnsiTheme="majorHAnsi" w:cstheme="majorHAnsi"/>
          <w:color w:val="FF0000"/>
          <w:sz w:val="22"/>
          <w:szCs w:val="22"/>
        </w:rPr>
      </w:pPr>
    </w:p>
    <w:p w14:paraId="480EABF9" w14:textId="2B344030" w:rsidR="0039237A" w:rsidRPr="00924847" w:rsidRDefault="00DF788D" w:rsidP="00DF788D">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 xml:space="preserve">When modelling the effects of typhoons, land use, and species identity on spatial variability of bird detections through time, break-point models </w:t>
      </w:r>
      <w:r w:rsidR="0039237A" w:rsidRPr="00924847">
        <w:rPr>
          <w:rFonts w:asciiTheme="majorHAnsi" w:hAnsiTheme="majorHAnsi" w:cstheme="majorHAnsi"/>
          <w:sz w:val="22"/>
          <w:szCs w:val="22"/>
        </w:rPr>
        <w:t xml:space="preserve">were </w:t>
      </w:r>
      <w:r w:rsidR="00E245FD" w:rsidRPr="00924847">
        <w:rPr>
          <w:rFonts w:asciiTheme="majorHAnsi" w:hAnsiTheme="majorHAnsi" w:cstheme="majorHAnsi"/>
          <w:sz w:val="22"/>
          <w:szCs w:val="22"/>
        </w:rPr>
        <w:t>not selected based on Likelihood Ratio tests (</w:t>
      </w:r>
      <w:r w:rsidR="00124049" w:rsidRPr="00924847">
        <w:rPr>
          <w:rFonts w:asciiTheme="majorHAnsi" w:hAnsiTheme="majorHAnsi" w:cstheme="majorHAnsi"/>
          <w:sz w:val="22"/>
          <w:szCs w:val="22"/>
        </w:rPr>
        <w:t xml:space="preserve">Spatial variability across all sites: </w:t>
      </w:r>
      <w:r w:rsidR="00E245FD" w:rsidRPr="00924847">
        <w:rPr>
          <w:rFonts w:asciiTheme="majorHAnsi" w:hAnsiTheme="majorHAnsi" w:cstheme="majorHAnsi"/>
          <w:sz w:val="22"/>
          <w:szCs w:val="22"/>
        </w:rPr>
        <w:t>L</w:t>
      </w:r>
      <w:r w:rsidR="00124049" w:rsidRPr="00924847">
        <w:rPr>
          <w:rFonts w:asciiTheme="majorHAnsi" w:hAnsiTheme="majorHAnsi" w:cstheme="majorHAnsi"/>
          <w:sz w:val="22"/>
          <w:szCs w:val="22"/>
        </w:rPr>
        <w:t>.Ratio</w:t>
      </w:r>
      <w:r w:rsidR="00124049" w:rsidRPr="00924847">
        <w:rPr>
          <w:rFonts w:asciiTheme="majorHAnsi" w:hAnsiTheme="majorHAnsi" w:cstheme="majorHAnsi"/>
          <w:sz w:val="22"/>
          <w:szCs w:val="22"/>
          <w:vertAlign w:val="subscript"/>
        </w:rPr>
        <w:t>13,7</w:t>
      </w:r>
      <w:r w:rsidR="00124049" w:rsidRPr="00924847">
        <w:rPr>
          <w:rFonts w:asciiTheme="majorHAnsi" w:hAnsiTheme="majorHAnsi" w:cstheme="majorHAnsi"/>
          <w:sz w:val="22"/>
          <w:szCs w:val="22"/>
        </w:rPr>
        <w:t xml:space="preserve"> = 6.98, </w:t>
      </w:r>
      <w:r w:rsidR="00124049" w:rsidRPr="00924847">
        <w:rPr>
          <w:rFonts w:asciiTheme="majorHAnsi" w:hAnsiTheme="majorHAnsi" w:cstheme="majorHAnsi"/>
          <w:i/>
          <w:iCs/>
          <w:sz w:val="22"/>
          <w:szCs w:val="22"/>
        </w:rPr>
        <w:t>p</w:t>
      </w:r>
      <w:r w:rsidR="00124049" w:rsidRPr="00924847">
        <w:rPr>
          <w:rFonts w:asciiTheme="majorHAnsi" w:hAnsiTheme="majorHAnsi" w:cstheme="majorHAnsi"/>
          <w:sz w:val="22"/>
          <w:szCs w:val="22"/>
        </w:rPr>
        <w:t xml:space="preserve"> = 0.32; within land use categories: L.Ratio</w:t>
      </w:r>
      <w:r w:rsidR="00124049" w:rsidRPr="00924847">
        <w:rPr>
          <w:rFonts w:asciiTheme="majorHAnsi" w:hAnsiTheme="majorHAnsi" w:cstheme="majorHAnsi"/>
          <w:sz w:val="22"/>
          <w:szCs w:val="22"/>
          <w:vertAlign w:val="subscript"/>
        </w:rPr>
        <w:t>20,10</w:t>
      </w:r>
      <w:r w:rsidR="00124049" w:rsidRPr="00924847">
        <w:rPr>
          <w:rFonts w:asciiTheme="majorHAnsi" w:hAnsiTheme="majorHAnsi" w:cstheme="majorHAnsi"/>
          <w:sz w:val="22"/>
          <w:szCs w:val="22"/>
        </w:rPr>
        <w:t xml:space="preserve"> = 16.2, </w:t>
      </w:r>
      <w:r w:rsidR="00124049" w:rsidRPr="00924847">
        <w:rPr>
          <w:rFonts w:asciiTheme="majorHAnsi" w:hAnsiTheme="majorHAnsi" w:cstheme="majorHAnsi"/>
          <w:i/>
          <w:iCs/>
          <w:sz w:val="22"/>
          <w:szCs w:val="22"/>
        </w:rPr>
        <w:t>p</w:t>
      </w:r>
      <w:r w:rsidR="00124049" w:rsidRPr="00924847">
        <w:rPr>
          <w:rFonts w:asciiTheme="majorHAnsi" w:hAnsiTheme="majorHAnsi" w:cstheme="majorHAnsi"/>
          <w:sz w:val="22"/>
          <w:szCs w:val="22"/>
        </w:rPr>
        <w:t xml:space="preserve"> = 0.093</w:t>
      </w:r>
      <w:r w:rsidR="00E245FD" w:rsidRPr="00924847">
        <w:rPr>
          <w:rFonts w:asciiTheme="majorHAnsi" w:hAnsiTheme="majorHAnsi" w:cstheme="majorHAnsi"/>
          <w:sz w:val="22"/>
          <w:szCs w:val="22"/>
        </w:rPr>
        <w:t>)</w:t>
      </w:r>
      <w:r w:rsidR="0039237A" w:rsidRPr="00924847">
        <w:rPr>
          <w:rFonts w:asciiTheme="majorHAnsi" w:hAnsiTheme="majorHAnsi" w:cstheme="majorHAnsi"/>
          <w:sz w:val="22"/>
          <w:szCs w:val="22"/>
        </w:rPr>
        <w:t xml:space="preserve">. </w:t>
      </w:r>
      <w:r w:rsidR="0090065E" w:rsidRPr="00924847">
        <w:rPr>
          <w:rFonts w:asciiTheme="majorHAnsi" w:hAnsiTheme="majorHAnsi" w:cstheme="majorHAnsi"/>
          <w:sz w:val="22"/>
          <w:szCs w:val="22"/>
        </w:rPr>
        <w:t>T</w:t>
      </w:r>
      <w:r w:rsidR="00124049" w:rsidRPr="00924847">
        <w:rPr>
          <w:rFonts w:asciiTheme="majorHAnsi" w:hAnsiTheme="majorHAnsi" w:cstheme="majorHAnsi"/>
          <w:sz w:val="22"/>
          <w:szCs w:val="22"/>
        </w:rPr>
        <w:t>here was</w:t>
      </w:r>
      <w:r w:rsidR="0090065E" w:rsidRPr="00924847">
        <w:rPr>
          <w:rFonts w:asciiTheme="majorHAnsi" w:hAnsiTheme="majorHAnsi" w:cstheme="majorHAnsi"/>
          <w:sz w:val="22"/>
          <w:szCs w:val="22"/>
        </w:rPr>
        <w:t>, therefore,</w:t>
      </w:r>
      <w:r w:rsidR="0039237A" w:rsidRPr="00924847">
        <w:rPr>
          <w:rFonts w:asciiTheme="majorHAnsi" w:hAnsiTheme="majorHAnsi" w:cstheme="majorHAnsi"/>
          <w:sz w:val="22"/>
          <w:szCs w:val="22"/>
        </w:rPr>
        <w:t xml:space="preserve"> no significant post-typhoon change in spatial variability of species detections either overall or when broken down by land use (Fig. </w:t>
      </w:r>
      <w:r w:rsidR="007B4D72" w:rsidRPr="00924847">
        <w:rPr>
          <w:rFonts w:asciiTheme="majorHAnsi" w:hAnsiTheme="majorHAnsi" w:cstheme="majorHAnsi"/>
          <w:sz w:val="22"/>
          <w:szCs w:val="22"/>
        </w:rPr>
        <w:t>6</w:t>
      </w:r>
      <w:r w:rsidR="0039237A" w:rsidRPr="00924847">
        <w:rPr>
          <w:rFonts w:asciiTheme="majorHAnsi" w:hAnsiTheme="majorHAnsi" w:cstheme="majorHAnsi"/>
          <w:sz w:val="22"/>
          <w:szCs w:val="22"/>
        </w:rPr>
        <w:t xml:space="preserve">). </w:t>
      </w:r>
      <w:r w:rsidRPr="00924847">
        <w:rPr>
          <w:rFonts w:asciiTheme="majorHAnsi" w:hAnsiTheme="majorHAnsi" w:cstheme="majorHAnsi"/>
          <w:sz w:val="22"/>
          <w:szCs w:val="22"/>
        </w:rPr>
        <w:t xml:space="preserve">Before the typhoons, </w:t>
      </w:r>
      <w:r w:rsidRPr="00924847">
        <w:rPr>
          <w:rFonts w:asciiTheme="majorHAnsi" w:hAnsiTheme="majorHAnsi" w:cstheme="majorHAnsi"/>
          <w:i/>
          <w:iCs/>
          <w:sz w:val="22"/>
          <w:szCs w:val="22"/>
        </w:rPr>
        <w:t>Otus elegans</w:t>
      </w:r>
      <w:r w:rsidRPr="00924847">
        <w:rPr>
          <w:rFonts w:asciiTheme="majorHAnsi" w:hAnsiTheme="majorHAnsi" w:cstheme="majorHAnsi"/>
          <w:sz w:val="22"/>
          <w:szCs w:val="22"/>
        </w:rPr>
        <w:t xml:space="preserve"> had highest spatial variability in detections, and after the typhoons its spatial variability remained higher than that of </w:t>
      </w:r>
      <w:proofErr w:type="spellStart"/>
      <w:r w:rsidRPr="00924847">
        <w:rPr>
          <w:rFonts w:asciiTheme="majorHAnsi" w:hAnsiTheme="majorHAnsi" w:cstheme="majorHAnsi"/>
          <w:i/>
          <w:iCs/>
          <w:sz w:val="22"/>
          <w:szCs w:val="22"/>
        </w:rPr>
        <w:t>Corvus</w:t>
      </w:r>
      <w:proofErr w:type="spellEnd"/>
      <w:r w:rsidRPr="00924847">
        <w:rPr>
          <w:rFonts w:asciiTheme="majorHAnsi" w:hAnsiTheme="majorHAnsi" w:cstheme="majorHAnsi"/>
          <w:i/>
          <w:iCs/>
          <w:sz w:val="22"/>
          <w:szCs w:val="22"/>
        </w:rPr>
        <w:t xml:space="preserve"> </w:t>
      </w:r>
      <w:proofErr w:type="spellStart"/>
      <w:r w:rsidRPr="00924847">
        <w:rPr>
          <w:rFonts w:asciiTheme="majorHAnsi" w:hAnsiTheme="majorHAnsi" w:cstheme="majorHAnsi"/>
          <w:i/>
          <w:iCs/>
          <w:sz w:val="22"/>
          <w:szCs w:val="22"/>
        </w:rPr>
        <w:t>macrorhynchos</w:t>
      </w:r>
      <w:proofErr w:type="spellEnd"/>
      <w:r w:rsidRPr="00924847">
        <w:rPr>
          <w:rFonts w:asciiTheme="majorHAnsi" w:hAnsiTheme="majorHAnsi" w:cstheme="majorHAnsi"/>
          <w:sz w:val="22"/>
          <w:szCs w:val="22"/>
        </w:rPr>
        <w:t xml:space="preserve">, but not of </w:t>
      </w:r>
      <w:proofErr w:type="spellStart"/>
      <w:r w:rsidRPr="00924847">
        <w:rPr>
          <w:rFonts w:asciiTheme="majorHAnsi" w:hAnsiTheme="majorHAnsi" w:cstheme="majorHAnsi"/>
          <w:i/>
          <w:iCs/>
          <w:sz w:val="22"/>
          <w:szCs w:val="22"/>
        </w:rPr>
        <w:t>Horornis</w:t>
      </w:r>
      <w:proofErr w:type="spellEnd"/>
      <w:r w:rsidRPr="00924847">
        <w:rPr>
          <w:rFonts w:asciiTheme="majorHAnsi" w:hAnsiTheme="majorHAnsi" w:cstheme="majorHAnsi"/>
          <w:i/>
          <w:iCs/>
          <w:sz w:val="22"/>
          <w:szCs w:val="22"/>
        </w:rPr>
        <w:t xml:space="preserve"> </w:t>
      </w:r>
      <w:proofErr w:type="spellStart"/>
      <w:r w:rsidRPr="00924847">
        <w:rPr>
          <w:rFonts w:asciiTheme="majorHAnsi" w:hAnsiTheme="majorHAnsi" w:cstheme="majorHAnsi"/>
          <w:i/>
          <w:iCs/>
          <w:sz w:val="22"/>
          <w:szCs w:val="22"/>
        </w:rPr>
        <w:t>diphone</w:t>
      </w:r>
      <w:proofErr w:type="spellEnd"/>
      <w:r w:rsidRPr="00924847">
        <w:rPr>
          <w:rFonts w:asciiTheme="majorHAnsi" w:hAnsiTheme="majorHAnsi" w:cstheme="majorHAnsi"/>
          <w:sz w:val="22"/>
          <w:szCs w:val="22"/>
        </w:rPr>
        <w:t xml:space="preserve"> (Fig. 6a). </w:t>
      </w:r>
      <w:r w:rsidR="00B8544C" w:rsidRPr="00924847">
        <w:rPr>
          <w:rFonts w:asciiTheme="majorHAnsi" w:hAnsiTheme="majorHAnsi" w:cstheme="majorHAnsi"/>
          <w:sz w:val="22"/>
          <w:szCs w:val="22"/>
        </w:rPr>
        <w:t>When</w:t>
      </w:r>
      <w:r w:rsidRPr="00924847">
        <w:rPr>
          <w:rFonts w:asciiTheme="majorHAnsi" w:hAnsiTheme="majorHAnsi" w:cstheme="majorHAnsi"/>
          <w:sz w:val="22"/>
          <w:szCs w:val="22"/>
        </w:rPr>
        <w:t xml:space="preserve"> further broken down by land use, species did not </w:t>
      </w:r>
      <w:r w:rsidR="0090065E" w:rsidRPr="00924847">
        <w:rPr>
          <w:rFonts w:asciiTheme="majorHAnsi" w:hAnsiTheme="majorHAnsi" w:cstheme="majorHAnsi"/>
          <w:sz w:val="22"/>
          <w:szCs w:val="22"/>
        </w:rPr>
        <w:t xml:space="preserve">vary </w:t>
      </w:r>
      <w:r w:rsidRPr="00924847">
        <w:rPr>
          <w:rFonts w:asciiTheme="majorHAnsi" w:hAnsiTheme="majorHAnsi" w:cstheme="majorHAnsi"/>
          <w:sz w:val="22"/>
          <w:szCs w:val="22"/>
        </w:rPr>
        <w:t xml:space="preserve">in their land use-specific spatial variability </w:t>
      </w:r>
      <w:r w:rsidRPr="00924847">
        <w:rPr>
          <w:rFonts w:asciiTheme="majorHAnsi" w:hAnsiTheme="majorHAnsi" w:cstheme="majorHAnsi"/>
          <w:sz w:val="22"/>
          <w:szCs w:val="22"/>
        </w:rPr>
        <w:lastRenderedPageBreak/>
        <w:t xml:space="preserve">before the typhoons. However, after the typhoons, </w:t>
      </w:r>
      <w:r w:rsidRPr="00924847">
        <w:rPr>
          <w:rFonts w:asciiTheme="majorHAnsi" w:hAnsiTheme="majorHAnsi" w:cstheme="majorHAnsi"/>
          <w:i/>
          <w:iCs/>
          <w:sz w:val="22"/>
          <w:szCs w:val="22"/>
        </w:rPr>
        <w:t>O. elegans</w:t>
      </w:r>
      <w:r w:rsidRPr="00924847">
        <w:rPr>
          <w:rFonts w:asciiTheme="majorHAnsi" w:hAnsiTheme="majorHAnsi" w:cstheme="majorHAnsi"/>
          <w:sz w:val="22"/>
          <w:szCs w:val="22"/>
        </w:rPr>
        <w:t xml:space="preserve"> had higher spatial variability in detections among forested sites than did </w:t>
      </w:r>
      <w:r w:rsidRPr="00924847">
        <w:rPr>
          <w:rFonts w:asciiTheme="majorHAnsi" w:hAnsiTheme="majorHAnsi" w:cstheme="majorHAnsi"/>
          <w:i/>
          <w:iCs/>
          <w:sz w:val="22"/>
          <w:szCs w:val="22"/>
        </w:rPr>
        <w:t xml:space="preserve">C. </w:t>
      </w:r>
      <w:proofErr w:type="spellStart"/>
      <w:r w:rsidRPr="00924847">
        <w:rPr>
          <w:rFonts w:asciiTheme="majorHAnsi" w:hAnsiTheme="majorHAnsi" w:cstheme="majorHAnsi"/>
          <w:i/>
          <w:iCs/>
          <w:sz w:val="22"/>
          <w:szCs w:val="22"/>
        </w:rPr>
        <w:t>macrorhynchos</w:t>
      </w:r>
      <w:proofErr w:type="spellEnd"/>
      <w:r w:rsidRPr="00924847">
        <w:rPr>
          <w:rFonts w:asciiTheme="majorHAnsi" w:hAnsiTheme="majorHAnsi" w:cstheme="majorHAnsi"/>
          <w:sz w:val="22"/>
          <w:szCs w:val="22"/>
        </w:rPr>
        <w:t xml:space="preserve"> (Fig. 6b). </w:t>
      </w:r>
    </w:p>
    <w:p w14:paraId="2350846F" w14:textId="1660A06A" w:rsidR="00BD6339" w:rsidRPr="00924847" w:rsidRDefault="00BD6339" w:rsidP="00F10BE4">
      <w:pPr>
        <w:spacing w:line="360" w:lineRule="auto"/>
        <w:rPr>
          <w:rFonts w:asciiTheme="majorHAnsi" w:hAnsiTheme="majorHAnsi" w:cstheme="majorHAnsi"/>
          <w:color w:val="FF0000"/>
        </w:rPr>
      </w:pPr>
    </w:p>
    <w:p w14:paraId="0914506D" w14:textId="54D1B1F0" w:rsidR="00BD6339" w:rsidRPr="00924847" w:rsidRDefault="00FD5E37" w:rsidP="008B4FE7">
      <w:pPr>
        <w:spacing w:line="360" w:lineRule="auto"/>
        <w:jc w:val="center"/>
        <w:rPr>
          <w:rFonts w:asciiTheme="majorHAnsi" w:hAnsiTheme="majorHAnsi" w:cstheme="majorHAnsi"/>
          <w:color w:val="FF0000"/>
        </w:rPr>
      </w:pPr>
      <w:r w:rsidRPr="00924847">
        <w:rPr>
          <w:rFonts w:asciiTheme="majorHAnsi" w:hAnsiTheme="majorHAnsi" w:cstheme="majorHAnsi"/>
          <w:noProof/>
          <w:color w:val="FF0000"/>
        </w:rPr>
        <w:drawing>
          <wp:inline distT="0" distB="0" distL="0" distR="0" wp14:anchorId="43C1A0F4" wp14:editId="0768F495">
            <wp:extent cx="6056426" cy="3513667"/>
            <wp:effectExtent l="0" t="0" r="190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6063683" cy="3517877"/>
                    </a:xfrm>
                    <a:prstGeom prst="rect">
                      <a:avLst/>
                    </a:prstGeom>
                  </pic:spPr>
                </pic:pic>
              </a:graphicData>
            </a:graphic>
          </wp:inline>
        </w:drawing>
      </w:r>
    </w:p>
    <w:p w14:paraId="2F81D4A1" w14:textId="77777777" w:rsidR="00E32623" w:rsidRPr="00924847" w:rsidRDefault="00ED6332" w:rsidP="00E32623">
      <w:pPr>
        <w:spacing w:line="360" w:lineRule="auto"/>
        <w:rPr>
          <w:rFonts w:asciiTheme="majorHAnsi" w:hAnsiTheme="majorHAnsi" w:cstheme="majorHAnsi"/>
          <w:sz w:val="20"/>
          <w:szCs w:val="20"/>
        </w:rPr>
      </w:pPr>
      <w:r w:rsidRPr="00924847">
        <w:rPr>
          <w:rFonts w:asciiTheme="majorHAnsi" w:hAnsiTheme="majorHAnsi" w:cstheme="majorHAnsi"/>
          <w:b/>
          <w:bCs/>
          <w:sz w:val="20"/>
          <w:szCs w:val="20"/>
        </w:rPr>
        <w:t>Figure 6</w:t>
      </w:r>
      <w:r w:rsidRPr="00924847">
        <w:rPr>
          <w:rFonts w:asciiTheme="majorHAnsi" w:hAnsiTheme="majorHAnsi" w:cstheme="majorHAnsi"/>
          <w:sz w:val="20"/>
          <w:szCs w:val="20"/>
        </w:rPr>
        <w:t xml:space="preserve">. </w:t>
      </w:r>
      <w:r w:rsidRPr="00924847">
        <w:rPr>
          <w:rFonts w:asciiTheme="majorHAnsi" w:hAnsiTheme="majorHAnsi" w:cstheme="majorHAnsi"/>
          <w:b/>
          <w:bCs/>
          <w:sz w:val="20"/>
          <w:szCs w:val="20"/>
        </w:rPr>
        <w:t>Spatial variability of automated daily species detections through time</w:t>
      </w:r>
      <w:r w:rsidRPr="00924847">
        <w:rPr>
          <w:rFonts w:asciiTheme="majorHAnsi" w:hAnsiTheme="majorHAnsi" w:cstheme="majorHAnsi"/>
          <w:sz w:val="20"/>
          <w:szCs w:val="20"/>
        </w:rPr>
        <w:t xml:space="preserve">. Left panels show time series of spatial variability of daily species detections across all sites (a), and across forest (green) and developed (purple) sites separately (b), for each of </w:t>
      </w:r>
      <w:proofErr w:type="spellStart"/>
      <w:r w:rsidRPr="00924847">
        <w:rPr>
          <w:rFonts w:asciiTheme="majorHAnsi" w:hAnsiTheme="majorHAnsi" w:cstheme="majorHAnsi"/>
          <w:i/>
          <w:iCs/>
          <w:sz w:val="20"/>
          <w:szCs w:val="20"/>
        </w:rPr>
        <w:t>Corvus</w:t>
      </w:r>
      <w:proofErr w:type="spellEnd"/>
      <w:r w:rsidRPr="00924847">
        <w:rPr>
          <w:rFonts w:asciiTheme="majorHAnsi" w:hAnsiTheme="majorHAnsi" w:cstheme="majorHAnsi"/>
          <w:i/>
          <w:iCs/>
          <w:sz w:val="20"/>
          <w:szCs w:val="20"/>
        </w:rPr>
        <w:t xml:space="preserve"> </w:t>
      </w:r>
      <w:proofErr w:type="spellStart"/>
      <w:r w:rsidRPr="00924847">
        <w:rPr>
          <w:rFonts w:asciiTheme="majorHAnsi" w:hAnsiTheme="majorHAnsi" w:cstheme="majorHAnsi"/>
          <w:i/>
          <w:iCs/>
          <w:sz w:val="20"/>
          <w:szCs w:val="20"/>
        </w:rPr>
        <w:t>macrorhynchos</w:t>
      </w:r>
      <w:proofErr w:type="spellEnd"/>
      <w:r w:rsidRPr="00924847">
        <w:rPr>
          <w:rFonts w:asciiTheme="majorHAnsi" w:hAnsiTheme="majorHAnsi" w:cstheme="majorHAnsi"/>
          <w:sz w:val="20"/>
          <w:szCs w:val="20"/>
        </w:rPr>
        <w:t xml:space="preserve"> (darkest), </w:t>
      </w:r>
      <w:proofErr w:type="spellStart"/>
      <w:r w:rsidRPr="00924847">
        <w:rPr>
          <w:rFonts w:asciiTheme="majorHAnsi" w:hAnsiTheme="majorHAnsi" w:cstheme="majorHAnsi"/>
          <w:i/>
          <w:iCs/>
          <w:sz w:val="20"/>
          <w:szCs w:val="20"/>
        </w:rPr>
        <w:t>Horornis</w:t>
      </w:r>
      <w:proofErr w:type="spellEnd"/>
      <w:r w:rsidRPr="00924847">
        <w:rPr>
          <w:rFonts w:asciiTheme="majorHAnsi" w:hAnsiTheme="majorHAnsi" w:cstheme="majorHAnsi"/>
          <w:i/>
          <w:iCs/>
          <w:sz w:val="20"/>
          <w:szCs w:val="20"/>
        </w:rPr>
        <w:t xml:space="preserve"> </w:t>
      </w:r>
      <w:proofErr w:type="spellStart"/>
      <w:r w:rsidRPr="00924847">
        <w:rPr>
          <w:rFonts w:asciiTheme="majorHAnsi" w:hAnsiTheme="majorHAnsi" w:cstheme="majorHAnsi"/>
          <w:i/>
          <w:iCs/>
          <w:sz w:val="20"/>
          <w:szCs w:val="20"/>
        </w:rPr>
        <w:t>diphone</w:t>
      </w:r>
      <w:proofErr w:type="spellEnd"/>
      <w:r w:rsidRPr="00924847">
        <w:rPr>
          <w:rFonts w:asciiTheme="majorHAnsi" w:hAnsiTheme="majorHAnsi" w:cstheme="majorHAnsi"/>
          <w:sz w:val="20"/>
          <w:szCs w:val="20"/>
        </w:rPr>
        <w:t xml:space="preserve">, and </w:t>
      </w:r>
      <w:r w:rsidRPr="00924847">
        <w:rPr>
          <w:rFonts w:asciiTheme="majorHAnsi" w:hAnsiTheme="majorHAnsi" w:cstheme="majorHAnsi"/>
          <w:i/>
          <w:iCs/>
          <w:sz w:val="20"/>
          <w:szCs w:val="20"/>
        </w:rPr>
        <w:t>Otus elegans</w:t>
      </w:r>
      <w:r w:rsidRPr="00924847">
        <w:rPr>
          <w:rFonts w:asciiTheme="majorHAnsi" w:hAnsiTheme="majorHAnsi" w:cstheme="majorHAnsi"/>
          <w:sz w:val="20"/>
          <w:szCs w:val="20"/>
        </w:rPr>
        <w:t xml:space="preserve"> (lightest). Dashed lines delineate the pre- and post-typhoon periods. Right panels show the 95% confidence intervals of spatial variability of daily species detections across all sites (a) or separated by land use (b) for the pre-typhoon (circles) and post-typhoon (triangles) periods. </w:t>
      </w:r>
      <w:r w:rsidR="00E32623" w:rsidRPr="00924847">
        <w:rPr>
          <w:rFonts w:asciiTheme="majorHAnsi" w:hAnsiTheme="majorHAnsi" w:cstheme="majorHAnsi"/>
          <w:sz w:val="20"/>
          <w:szCs w:val="20"/>
        </w:rPr>
        <w:t xml:space="preserve">Significant pairwise contrasts are denoted with subscript/superscript letters. </w:t>
      </w:r>
    </w:p>
    <w:p w14:paraId="68536FCF" w14:textId="77777777" w:rsidR="005D6D43" w:rsidRPr="00924847" w:rsidRDefault="005D6D43" w:rsidP="00F10BE4">
      <w:pPr>
        <w:spacing w:line="360" w:lineRule="auto"/>
        <w:rPr>
          <w:rFonts w:asciiTheme="majorHAnsi" w:hAnsiTheme="majorHAnsi" w:cstheme="majorHAnsi"/>
        </w:rPr>
      </w:pPr>
    </w:p>
    <w:p w14:paraId="0F1E98CB" w14:textId="3470E532" w:rsidR="00664200" w:rsidRPr="00924847" w:rsidRDefault="00664200" w:rsidP="00A91369">
      <w:pPr>
        <w:spacing w:line="360" w:lineRule="auto"/>
        <w:rPr>
          <w:rFonts w:asciiTheme="majorHAnsi" w:hAnsiTheme="majorHAnsi" w:cstheme="majorHAnsi"/>
          <w:b/>
          <w:bCs/>
        </w:rPr>
      </w:pPr>
      <w:r w:rsidRPr="00924847">
        <w:rPr>
          <w:rFonts w:asciiTheme="majorHAnsi" w:hAnsiTheme="majorHAnsi" w:cstheme="majorHAnsi"/>
          <w:b/>
          <w:bCs/>
        </w:rPr>
        <w:t>Discussion</w:t>
      </w:r>
    </w:p>
    <w:p w14:paraId="5AA3F6AB" w14:textId="4CA32C66" w:rsidR="00ED7D7F" w:rsidRDefault="00934D83" w:rsidP="00C03579">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This</w:t>
      </w:r>
      <w:r w:rsidR="00B5485B" w:rsidRPr="00924847">
        <w:rPr>
          <w:rFonts w:asciiTheme="majorHAnsi" w:hAnsiTheme="majorHAnsi" w:cstheme="majorHAnsi"/>
          <w:sz w:val="22"/>
          <w:szCs w:val="22"/>
        </w:rPr>
        <w:t xml:space="preserve"> study </w:t>
      </w:r>
      <w:r w:rsidR="0078310F" w:rsidRPr="00924847">
        <w:rPr>
          <w:rFonts w:asciiTheme="majorHAnsi" w:hAnsiTheme="majorHAnsi" w:cstheme="majorHAnsi"/>
          <w:sz w:val="22"/>
          <w:szCs w:val="22"/>
        </w:rPr>
        <w:t>leverages high resolution acoustic monitoring data from an island-wide sensor array to record ecological responses to extreme w</w:t>
      </w:r>
      <w:r w:rsidR="0078310F">
        <w:rPr>
          <w:rFonts w:asciiTheme="majorHAnsi" w:hAnsiTheme="majorHAnsi" w:cstheme="majorHAnsi"/>
          <w:sz w:val="22"/>
          <w:szCs w:val="22"/>
        </w:rPr>
        <w:t>eather events in the form of two large typhoons.</w:t>
      </w:r>
      <w:r w:rsidR="00D459F1">
        <w:rPr>
          <w:rFonts w:asciiTheme="majorHAnsi" w:hAnsiTheme="majorHAnsi" w:cstheme="majorHAnsi"/>
          <w:sz w:val="22"/>
          <w:szCs w:val="22"/>
        </w:rPr>
        <w:t xml:space="preserve"> We found no land use effects on most dimensions of stability measured</w:t>
      </w:r>
      <w:r w:rsidR="0090065E">
        <w:rPr>
          <w:rFonts w:asciiTheme="majorHAnsi" w:hAnsiTheme="majorHAnsi" w:cstheme="majorHAnsi"/>
          <w:sz w:val="22"/>
          <w:szCs w:val="22"/>
        </w:rPr>
        <w:t>. However, we found</w:t>
      </w:r>
      <w:r w:rsidR="00D459F1">
        <w:rPr>
          <w:rFonts w:asciiTheme="majorHAnsi" w:hAnsiTheme="majorHAnsi" w:cstheme="majorHAnsi"/>
          <w:sz w:val="22"/>
          <w:szCs w:val="22"/>
        </w:rPr>
        <w:t xml:space="preserve"> post-typhoon increases in the spatial variability of </w:t>
      </w:r>
      <w:proofErr w:type="spellStart"/>
      <w:r w:rsidR="00D459F1">
        <w:rPr>
          <w:rFonts w:asciiTheme="majorHAnsi" w:hAnsiTheme="majorHAnsi" w:cstheme="majorHAnsi"/>
          <w:sz w:val="22"/>
          <w:szCs w:val="22"/>
        </w:rPr>
        <w:t>biophony</w:t>
      </w:r>
      <w:proofErr w:type="spellEnd"/>
      <w:r w:rsidR="00D459F1">
        <w:rPr>
          <w:rFonts w:asciiTheme="majorHAnsi" w:hAnsiTheme="majorHAnsi" w:cstheme="majorHAnsi"/>
          <w:sz w:val="22"/>
          <w:szCs w:val="22"/>
        </w:rPr>
        <w:t xml:space="preserve"> (</w:t>
      </w:r>
      <w:proofErr w:type="spellStart"/>
      <w:r w:rsidR="00D459F1">
        <w:rPr>
          <w:rFonts w:asciiTheme="majorHAnsi" w:hAnsiTheme="majorHAnsi" w:cstheme="majorHAnsi"/>
          <w:sz w:val="22"/>
          <w:szCs w:val="22"/>
        </w:rPr>
        <w:t>NDSI</w:t>
      </w:r>
      <w:r w:rsidR="00D459F1" w:rsidRPr="00D459F1">
        <w:rPr>
          <w:rFonts w:asciiTheme="majorHAnsi" w:hAnsiTheme="majorHAnsi" w:cstheme="majorHAnsi"/>
          <w:sz w:val="22"/>
          <w:szCs w:val="22"/>
          <w:vertAlign w:val="subscript"/>
        </w:rPr>
        <w:t>Bio</w:t>
      </w:r>
      <w:proofErr w:type="spellEnd"/>
      <w:r w:rsidR="00D459F1">
        <w:rPr>
          <w:rFonts w:asciiTheme="majorHAnsi" w:hAnsiTheme="majorHAnsi" w:cstheme="majorHAnsi"/>
          <w:sz w:val="22"/>
          <w:szCs w:val="22"/>
        </w:rPr>
        <w:t>) and the Normalised Difference Soundscape Index (NDSI) among forested sites</w:t>
      </w:r>
      <w:r w:rsidR="0090065E">
        <w:rPr>
          <w:rFonts w:asciiTheme="majorHAnsi" w:hAnsiTheme="majorHAnsi" w:cstheme="majorHAnsi"/>
          <w:sz w:val="22"/>
          <w:szCs w:val="22"/>
        </w:rPr>
        <w:t>, indicating that the typhoons elicited divergent ecological responses among Okinawa’s forests</w:t>
      </w:r>
      <w:r w:rsidR="00D459F1">
        <w:rPr>
          <w:rFonts w:asciiTheme="majorHAnsi" w:hAnsiTheme="majorHAnsi" w:cstheme="majorHAnsi"/>
          <w:sz w:val="22"/>
          <w:szCs w:val="22"/>
        </w:rPr>
        <w:t xml:space="preserve">. </w:t>
      </w:r>
      <w:r w:rsidR="0090065E">
        <w:rPr>
          <w:rFonts w:asciiTheme="majorHAnsi" w:hAnsiTheme="majorHAnsi" w:cstheme="majorHAnsi"/>
          <w:sz w:val="22"/>
          <w:szCs w:val="22"/>
        </w:rPr>
        <w:t>Moreover</w:t>
      </w:r>
      <w:r w:rsidR="00D459F1">
        <w:rPr>
          <w:rFonts w:asciiTheme="majorHAnsi" w:hAnsiTheme="majorHAnsi" w:cstheme="majorHAnsi"/>
          <w:sz w:val="22"/>
          <w:szCs w:val="22"/>
        </w:rPr>
        <w:t xml:space="preserve">, we detected no </w:t>
      </w:r>
      <w:r w:rsidR="0090065E">
        <w:rPr>
          <w:rFonts w:asciiTheme="majorHAnsi" w:hAnsiTheme="majorHAnsi" w:cstheme="majorHAnsi"/>
          <w:sz w:val="22"/>
          <w:szCs w:val="22"/>
        </w:rPr>
        <w:t xml:space="preserve">such </w:t>
      </w:r>
      <w:r w:rsidR="00D459F1">
        <w:rPr>
          <w:rFonts w:asciiTheme="majorHAnsi" w:hAnsiTheme="majorHAnsi" w:cstheme="majorHAnsi"/>
          <w:sz w:val="22"/>
          <w:szCs w:val="22"/>
        </w:rPr>
        <w:t>change in spatial variability in response to the typhoons</w:t>
      </w:r>
      <w:r w:rsidR="0090065E">
        <w:rPr>
          <w:rFonts w:asciiTheme="majorHAnsi" w:hAnsiTheme="majorHAnsi" w:cstheme="majorHAnsi"/>
          <w:sz w:val="22"/>
          <w:szCs w:val="22"/>
        </w:rPr>
        <w:t xml:space="preserve"> among Okinawa’s developed urban and agricultural sites</w:t>
      </w:r>
      <w:r w:rsidR="00D459F1">
        <w:rPr>
          <w:rFonts w:asciiTheme="majorHAnsi" w:hAnsiTheme="majorHAnsi" w:cstheme="majorHAnsi"/>
          <w:sz w:val="22"/>
          <w:szCs w:val="22"/>
        </w:rPr>
        <w:t xml:space="preserve">. The observed divergence in </w:t>
      </w:r>
      <w:proofErr w:type="spellStart"/>
      <w:r w:rsidR="00D459F1">
        <w:rPr>
          <w:rFonts w:asciiTheme="majorHAnsi" w:hAnsiTheme="majorHAnsi" w:cstheme="majorHAnsi"/>
          <w:sz w:val="22"/>
          <w:szCs w:val="22"/>
        </w:rPr>
        <w:t>biophony</w:t>
      </w:r>
      <w:proofErr w:type="spellEnd"/>
      <w:r w:rsidR="00D459F1">
        <w:rPr>
          <w:rFonts w:asciiTheme="majorHAnsi" w:hAnsiTheme="majorHAnsi" w:cstheme="majorHAnsi"/>
          <w:sz w:val="22"/>
          <w:szCs w:val="22"/>
        </w:rPr>
        <w:t xml:space="preserve"> responses to typhoons among forest, but not developed urban or agricultural, sites suggests that land use and habitat change can hinder the reactive capacity of </w:t>
      </w:r>
      <w:r w:rsidR="00D459F1">
        <w:rPr>
          <w:rFonts w:asciiTheme="majorHAnsi" w:hAnsiTheme="majorHAnsi" w:cstheme="majorHAnsi"/>
          <w:sz w:val="22"/>
          <w:szCs w:val="22"/>
        </w:rPr>
        <w:lastRenderedPageBreak/>
        <w:t>ecological communities and their associated soundscapes.</w:t>
      </w:r>
      <w:r w:rsidR="00C612F7">
        <w:rPr>
          <w:rFonts w:asciiTheme="majorHAnsi" w:hAnsiTheme="majorHAnsi" w:cstheme="majorHAnsi"/>
          <w:sz w:val="22"/>
          <w:szCs w:val="22"/>
        </w:rPr>
        <w:t xml:space="preserve"> The observed variation in typhoon responses among forest community soundscapes may indicate a greater variety of responsive pathways through which biotic communities in forests </w:t>
      </w:r>
      <w:r w:rsidR="006202FB">
        <w:rPr>
          <w:rFonts w:asciiTheme="majorHAnsi" w:hAnsiTheme="majorHAnsi" w:cstheme="majorHAnsi"/>
          <w:sz w:val="22"/>
          <w:szCs w:val="22"/>
        </w:rPr>
        <w:t>can</w:t>
      </w:r>
      <w:r w:rsidR="00C612F7">
        <w:rPr>
          <w:rFonts w:asciiTheme="majorHAnsi" w:hAnsiTheme="majorHAnsi" w:cstheme="majorHAnsi"/>
          <w:sz w:val="22"/>
          <w:szCs w:val="22"/>
        </w:rPr>
        <w:t xml:space="preserve"> respond to disturbance </w:t>
      </w:r>
      <w:r w:rsidR="00C612F7">
        <w:rPr>
          <w:rFonts w:asciiTheme="majorHAnsi" w:hAnsiTheme="majorHAnsi" w:cstheme="majorHAnsi"/>
          <w:noProof/>
          <w:sz w:val="22"/>
          <w:szCs w:val="22"/>
        </w:rPr>
        <w:t>(Vogel et al., 2019)</w:t>
      </w:r>
      <w:r w:rsidR="00C612F7">
        <w:rPr>
          <w:rFonts w:asciiTheme="majorHAnsi" w:hAnsiTheme="majorHAnsi" w:cstheme="majorHAnsi"/>
          <w:sz w:val="22"/>
          <w:szCs w:val="22"/>
        </w:rPr>
        <w:t xml:space="preserve">. In contrast, those communities in developed urban or agricultural sites </w:t>
      </w:r>
      <w:r w:rsidR="0090065E">
        <w:rPr>
          <w:rFonts w:asciiTheme="majorHAnsi" w:hAnsiTheme="majorHAnsi" w:cstheme="majorHAnsi"/>
          <w:sz w:val="22"/>
          <w:szCs w:val="22"/>
        </w:rPr>
        <w:t>showed more homogenous</w:t>
      </w:r>
      <w:r w:rsidR="00C612F7">
        <w:rPr>
          <w:rFonts w:asciiTheme="majorHAnsi" w:hAnsiTheme="majorHAnsi" w:cstheme="majorHAnsi"/>
          <w:sz w:val="22"/>
          <w:szCs w:val="22"/>
        </w:rPr>
        <w:t xml:space="preserve"> responses to </w:t>
      </w:r>
      <w:r w:rsidR="0090065E">
        <w:rPr>
          <w:rFonts w:asciiTheme="majorHAnsi" w:hAnsiTheme="majorHAnsi" w:cstheme="majorHAnsi"/>
          <w:sz w:val="22"/>
          <w:szCs w:val="22"/>
        </w:rPr>
        <w:t xml:space="preserve">the </w:t>
      </w:r>
      <w:r w:rsidR="00C612F7">
        <w:rPr>
          <w:rFonts w:asciiTheme="majorHAnsi" w:hAnsiTheme="majorHAnsi" w:cstheme="majorHAnsi"/>
          <w:sz w:val="22"/>
          <w:szCs w:val="22"/>
        </w:rPr>
        <w:t xml:space="preserve">typhoons, perhaps as a direct consequence of land use change </w:t>
      </w:r>
      <w:r w:rsidR="00C612F7" w:rsidRPr="00C612F7">
        <w:rPr>
          <w:rFonts w:asciiTheme="majorHAnsi" w:hAnsiTheme="majorHAnsi" w:cstheme="majorHAnsi"/>
          <w:i/>
          <w:iCs/>
          <w:sz w:val="22"/>
          <w:szCs w:val="22"/>
        </w:rPr>
        <w:t>per se</w:t>
      </w:r>
      <w:r w:rsidR="00C612F7">
        <w:rPr>
          <w:rFonts w:asciiTheme="majorHAnsi" w:hAnsiTheme="majorHAnsi" w:cstheme="majorHAnsi"/>
          <w:sz w:val="22"/>
          <w:szCs w:val="22"/>
        </w:rPr>
        <w:t xml:space="preserve">, or of its effect on local biodiversity. We did not directly measure local biodiversity in this study, instead </w:t>
      </w:r>
      <w:r w:rsidR="0091547F">
        <w:rPr>
          <w:rFonts w:asciiTheme="majorHAnsi" w:hAnsiTheme="majorHAnsi" w:cstheme="majorHAnsi"/>
          <w:sz w:val="22"/>
          <w:szCs w:val="22"/>
        </w:rPr>
        <w:t xml:space="preserve">estimating the activity of </w:t>
      </w:r>
      <w:r w:rsidR="0090065E">
        <w:rPr>
          <w:rFonts w:asciiTheme="majorHAnsi" w:hAnsiTheme="majorHAnsi" w:cstheme="majorHAnsi"/>
          <w:sz w:val="22"/>
          <w:szCs w:val="22"/>
        </w:rPr>
        <w:t xml:space="preserve">some key </w:t>
      </w:r>
      <w:r w:rsidR="0091547F">
        <w:rPr>
          <w:rFonts w:asciiTheme="majorHAnsi" w:hAnsiTheme="majorHAnsi" w:cstheme="majorHAnsi"/>
          <w:sz w:val="22"/>
          <w:szCs w:val="22"/>
        </w:rPr>
        <w:t>focal bird species using automated species detections</w:t>
      </w:r>
      <w:r w:rsidR="00067570">
        <w:rPr>
          <w:rFonts w:ascii="Calibri Light" w:hAnsi="Calibri Light" w:cs="Calibri Light"/>
          <w:sz w:val="22"/>
          <w:szCs w:val="22"/>
        </w:rPr>
        <w:t>—</w:t>
      </w:r>
      <w:r w:rsidR="0091547F">
        <w:rPr>
          <w:rFonts w:asciiTheme="majorHAnsi" w:hAnsiTheme="majorHAnsi" w:cstheme="majorHAnsi"/>
          <w:sz w:val="22"/>
          <w:szCs w:val="22"/>
        </w:rPr>
        <w:t xml:space="preserve">though previous work in this system shows preliminary evidence for </w:t>
      </w:r>
      <w:r w:rsidR="00ED7D7F">
        <w:rPr>
          <w:rFonts w:asciiTheme="majorHAnsi" w:hAnsiTheme="majorHAnsi" w:cstheme="majorHAnsi"/>
          <w:sz w:val="22"/>
          <w:szCs w:val="22"/>
        </w:rPr>
        <w:t>a loss of rare and endemic birds</w:t>
      </w:r>
      <w:r w:rsidR="00F94008">
        <w:rPr>
          <w:rFonts w:asciiTheme="majorHAnsi" w:hAnsiTheme="majorHAnsi" w:cstheme="majorHAnsi"/>
          <w:sz w:val="22"/>
          <w:szCs w:val="22"/>
        </w:rPr>
        <w:t xml:space="preserve"> under land use development</w:t>
      </w:r>
      <w:r w:rsidR="00ED7D7F">
        <w:rPr>
          <w:rFonts w:asciiTheme="majorHAnsi" w:hAnsiTheme="majorHAnsi" w:cstheme="majorHAnsi"/>
          <w:sz w:val="22"/>
          <w:szCs w:val="22"/>
        </w:rPr>
        <w:t xml:space="preserve">, producing communities which are a nested subset of forest bird communities </w:t>
      </w:r>
      <w:r w:rsidR="0091547F">
        <w:rPr>
          <w:rFonts w:asciiTheme="majorHAnsi" w:hAnsiTheme="majorHAnsi" w:cstheme="majorHAnsi"/>
          <w:sz w:val="22"/>
          <w:szCs w:val="22"/>
        </w:rPr>
        <w:t xml:space="preserve">in Okinawa’s developed south </w:t>
      </w:r>
      <w:r w:rsidR="0091547F">
        <w:rPr>
          <w:rFonts w:asciiTheme="majorHAnsi" w:hAnsiTheme="majorHAnsi" w:cstheme="majorHAnsi"/>
          <w:noProof/>
          <w:sz w:val="22"/>
          <w:szCs w:val="22"/>
        </w:rPr>
        <w:t>(Ross et al., 2018)</w:t>
      </w:r>
      <w:r w:rsidR="0091547F">
        <w:rPr>
          <w:rFonts w:asciiTheme="majorHAnsi" w:hAnsiTheme="majorHAnsi" w:cstheme="majorHAnsi"/>
          <w:sz w:val="22"/>
          <w:szCs w:val="22"/>
        </w:rPr>
        <w:t xml:space="preserve">. </w:t>
      </w:r>
      <w:r w:rsidR="00ED7D7F">
        <w:rPr>
          <w:rFonts w:asciiTheme="majorHAnsi" w:hAnsiTheme="majorHAnsi" w:cstheme="majorHAnsi"/>
          <w:sz w:val="22"/>
          <w:szCs w:val="22"/>
        </w:rPr>
        <w:t xml:space="preserve">Despite generally aligning well </w:t>
      </w:r>
      <w:r w:rsidR="00375AD5">
        <w:rPr>
          <w:rFonts w:asciiTheme="majorHAnsi" w:hAnsiTheme="majorHAnsi" w:cstheme="majorHAnsi"/>
          <w:sz w:val="22"/>
          <w:szCs w:val="22"/>
        </w:rPr>
        <w:t xml:space="preserve">with </w:t>
      </w:r>
      <w:r w:rsidR="00ED7D7F">
        <w:rPr>
          <w:rFonts w:asciiTheme="majorHAnsi" w:hAnsiTheme="majorHAnsi" w:cstheme="majorHAnsi"/>
          <w:sz w:val="22"/>
          <w:szCs w:val="22"/>
        </w:rPr>
        <w:t xml:space="preserve">acoustic index results for other response measures, the species surveyed here did not diverge in space following the typhoons as might be expected based on </w:t>
      </w:r>
      <w:proofErr w:type="spellStart"/>
      <w:r w:rsidR="00ED7D7F">
        <w:rPr>
          <w:rFonts w:asciiTheme="majorHAnsi" w:hAnsiTheme="majorHAnsi" w:cstheme="majorHAnsi"/>
          <w:sz w:val="22"/>
          <w:szCs w:val="22"/>
        </w:rPr>
        <w:t>biophony</w:t>
      </w:r>
      <w:proofErr w:type="spellEnd"/>
      <w:r w:rsidR="00ED7D7F">
        <w:rPr>
          <w:rFonts w:asciiTheme="majorHAnsi" w:hAnsiTheme="majorHAnsi" w:cstheme="majorHAnsi"/>
          <w:sz w:val="22"/>
          <w:szCs w:val="22"/>
        </w:rPr>
        <w:t xml:space="preserve"> results. This suggests that the spatial divergence in the bio</w:t>
      </w:r>
      <w:r w:rsidR="006651D9">
        <w:rPr>
          <w:rFonts w:asciiTheme="majorHAnsi" w:hAnsiTheme="majorHAnsi" w:cstheme="majorHAnsi"/>
          <w:sz w:val="22"/>
          <w:szCs w:val="22"/>
        </w:rPr>
        <w:t>tic</w:t>
      </w:r>
      <w:r w:rsidR="00ED7D7F">
        <w:rPr>
          <w:rFonts w:asciiTheme="majorHAnsi" w:hAnsiTheme="majorHAnsi" w:cstheme="majorHAnsi"/>
          <w:sz w:val="22"/>
          <w:szCs w:val="22"/>
        </w:rPr>
        <w:t xml:space="preserve"> component of soundscapes recorded here may be better</w:t>
      </w:r>
      <w:r w:rsidR="006651D9">
        <w:rPr>
          <w:rFonts w:asciiTheme="majorHAnsi" w:hAnsiTheme="majorHAnsi" w:cstheme="majorHAnsi"/>
          <w:sz w:val="22"/>
          <w:szCs w:val="22"/>
        </w:rPr>
        <w:t xml:space="preserve"> explained by other species (birds or other taxa) not targeted in this study. Future work expanding on these analyses to provide a more holistic view of the Okinawan biota should thus prove fruitful for identifying individual species contributions to biophon</w:t>
      </w:r>
      <w:r w:rsidR="00375AD5">
        <w:rPr>
          <w:rFonts w:asciiTheme="majorHAnsi" w:hAnsiTheme="majorHAnsi" w:cstheme="majorHAnsi"/>
          <w:sz w:val="22"/>
          <w:szCs w:val="22"/>
        </w:rPr>
        <w:t>ic</w:t>
      </w:r>
      <w:r w:rsidR="006651D9">
        <w:rPr>
          <w:rFonts w:asciiTheme="majorHAnsi" w:hAnsiTheme="majorHAnsi" w:cstheme="majorHAnsi"/>
          <w:sz w:val="22"/>
          <w:szCs w:val="22"/>
        </w:rPr>
        <w:t xml:space="preserve"> typhoon responses. If </w:t>
      </w:r>
      <w:proofErr w:type="spellStart"/>
      <w:r w:rsidR="006651D9">
        <w:rPr>
          <w:rFonts w:asciiTheme="majorHAnsi" w:hAnsiTheme="majorHAnsi" w:cstheme="majorHAnsi"/>
          <w:sz w:val="22"/>
          <w:szCs w:val="22"/>
        </w:rPr>
        <w:t>biophony</w:t>
      </w:r>
      <w:proofErr w:type="spellEnd"/>
      <w:r w:rsidR="006651D9">
        <w:rPr>
          <w:rFonts w:asciiTheme="majorHAnsi" w:hAnsiTheme="majorHAnsi" w:cstheme="majorHAnsi"/>
          <w:sz w:val="22"/>
          <w:szCs w:val="22"/>
        </w:rPr>
        <w:t xml:space="preserve"> results are indeed a product of biotic responses to typhoons as </w:t>
      </w:r>
      <w:r w:rsidR="0090065E">
        <w:rPr>
          <w:rFonts w:asciiTheme="majorHAnsi" w:hAnsiTheme="majorHAnsi" w:cstheme="majorHAnsi"/>
          <w:sz w:val="22"/>
          <w:szCs w:val="22"/>
        </w:rPr>
        <w:t>w</w:t>
      </w:r>
      <w:r w:rsidR="006651D9">
        <w:rPr>
          <w:rFonts w:asciiTheme="majorHAnsi" w:hAnsiTheme="majorHAnsi" w:cstheme="majorHAnsi"/>
          <w:sz w:val="22"/>
          <w:szCs w:val="22"/>
        </w:rPr>
        <w:t xml:space="preserve">ould be expected from theory </w:t>
      </w:r>
      <w:r w:rsidR="006651D9">
        <w:rPr>
          <w:rFonts w:asciiTheme="majorHAnsi" w:hAnsiTheme="majorHAnsi" w:cstheme="majorHAnsi"/>
          <w:noProof/>
          <w:sz w:val="22"/>
          <w:szCs w:val="22"/>
        </w:rPr>
        <w:t>(Kasten et al., 2012)</w:t>
      </w:r>
      <w:r w:rsidR="006651D9">
        <w:rPr>
          <w:rFonts w:asciiTheme="majorHAnsi" w:hAnsiTheme="majorHAnsi" w:cstheme="majorHAnsi"/>
          <w:sz w:val="22"/>
          <w:szCs w:val="22"/>
        </w:rPr>
        <w:t xml:space="preserve">, then </w:t>
      </w:r>
      <w:r w:rsidR="00375AD5">
        <w:rPr>
          <w:rFonts w:asciiTheme="majorHAnsi" w:hAnsiTheme="majorHAnsi" w:cstheme="majorHAnsi"/>
          <w:sz w:val="22"/>
          <w:szCs w:val="22"/>
        </w:rPr>
        <w:t>a</w:t>
      </w:r>
      <w:r w:rsidR="006651D9">
        <w:rPr>
          <w:rFonts w:asciiTheme="majorHAnsi" w:hAnsiTheme="majorHAnsi" w:cstheme="majorHAnsi"/>
          <w:sz w:val="22"/>
          <w:szCs w:val="22"/>
        </w:rPr>
        <w:t xml:space="preserve"> post-typhoon increase in spatial variability may reflect changes to species’ patchiness. </w:t>
      </w:r>
      <w:r w:rsidR="00EC5B22">
        <w:rPr>
          <w:rFonts w:asciiTheme="majorHAnsi" w:hAnsiTheme="majorHAnsi" w:cstheme="majorHAnsi"/>
          <w:sz w:val="22"/>
          <w:szCs w:val="22"/>
        </w:rPr>
        <w:t xml:space="preserve">For example, </w:t>
      </w:r>
      <w:r w:rsidR="00FE1831">
        <w:rPr>
          <w:rFonts w:asciiTheme="majorHAnsi" w:hAnsiTheme="majorHAnsi" w:cstheme="majorHAnsi"/>
          <w:noProof/>
          <w:sz w:val="22"/>
          <w:szCs w:val="22"/>
        </w:rPr>
        <w:t xml:space="preserve">Willig </w:t>
      </w:r>
      <w:r w:rsidR="003D34D2">
        <w:rPr>
          <w:rFonts w:asciiTheme="majorHAnsi" w:hAnsiTheme="majorHAnsi" w:cstheme="majorHAnsi"/>
          <w:noProof/>
          <w:sz w:val="22"/>
          <w:szCs w:val="22"/>
        </w:rPr>
        <w:t>and</w:t>
      </w:r>
      <w:r w:rsidR="00FE1831">
        <w:rPr>
          <w:rFonts w:asciiTheme="majorHAnsi" w:hAnsiTheme="majorHAnsi" w:cstheme="majorHAnsi"/>
          <w:noProof/>
          <w:sz w:val="22"/>
          <w:szCs w:val="22"/>
        </w:rPr>
        <w:t xml:space="preserve"> Camilo </w:t>
      </w:r>
      <w:r w:rsidR="003D34D2">
        <w:rPr>
          <w:rFonts w:asciiTheme="majorHAnsi" w:hAnsiTheme="majorHAnsi" w:cstheme="majorHAnsi"/>
          <w:noProof/>
          <w:sz w:val="22"/>
          <w:szCs w:val="22"/>
        </w:rPr>
        <w:t>(</w:t>
      </w:r>
      <w:r w:rsidR="00FE1831">
        <w:rPr>
          <w:rFonts w:asciiTheme="majorHAnsi" w:hAnsiTheme="majorHAnsi" w:cstheme="majorHAnsi"/>
          <w:noProof/>
          <w:sz w:val="22"/>
          <w:szCs w:val="22"/>
        </w:rPr>
        <w:t>1991)</w:t>
      </w:r>
      <w:r w:rsidR="00EC5B22">
        <w:rPr>
          <w:rFonts w:asciiTheme="majorHAnsi" w:hAnsiTheme="majorHAnsi" w:cstheme="majorHAnsi"/>
          <w:sz w:val="22"/>
          <w:szCs w:val="22"/>
        </w:rPr>
        <w:t xml:space="preserve"> described an increase in spatial patchiness of</w:t>
      </w:r>
      <w:r w:rsidR="00FE1831" w:rsidRPr="00FE1831">
        <w:rPr>
          <w:rFonts w:asciiTheme="majorHAnsi" w:hAnsiTheme="majorHAnsi" w:cstheme="majorHAnsi"/>
          <w:sz w:val="22"/>
          <w:szCs w:val="22"/>
        </w:rPr>
        <w:t xml:space="preserve"> </w:t>
      </w:r>
      <w:r w:rsidR="00FE1831">
        <w:rPr>
          <w:rFonts w:asciiTheme="majorHAnsi" w:hAnsiTheme="majorHAnsi" w:cstheme="majorHAnsi"/>
          <w:sz w:val="22"/>
          <w:szCs w:val="22"/>
        </w:rPr>
        <w:t xml:space="preserve">the snail </w:t>
      </w:r>
      <w:proofErr w:type="spellStart"/>
      <w:r w:rsidR="00FE1831" w:rsidRPr="00FE1831">
        <w:rPr>
          <w:rFonts w:asciiTheme="majorHAnsi" w:hAnsiTheme="majorHAnsi" w:cstheme="majorHAnsi"/>
          <w:i/>
          <w:iCs/>
          <w:sz w:val="22"/>
          <w:szCs w:val="22"/>
        </w:rPr>
        <w:t>Caracolus</w:t>
      </w:r>
      <w:proofErr w:type="spellEnd"/>
      <w:r w:rsidR="00FE1831" w:rsidRPr="00FE1831">
        <w:rPr>
          <w:rFonts w:asciiTheme="majorHAnsi" w:hAnsiTheme="majorHAnsi" w:cstheme="majorHAnsi"/>
          <w:i/>
          <w:iCs/>
          <w:sz w:val="22"/>
          <w:szCs w:val="22"/>
        </w:rPr>
        <w:t xml:space="preserve"> </w:t>
      </w:r>
      <w:proofErr w:type="spellStart"/>
      <w:r w:rsidR="00FE1831" w:rsidRPr="00FE1831">
        <w:rPr>
          <w:rFonts w:asciiTheme="majorHAnsi" w:hAnsiTheme="majorHAnsi" w:cstheme="majorHAnsi"/>
          <w:i/>
          <w:iCs/>
          <w:sz w:val="22"/>
          <w:szCs w:val="22"/>
        </w:rPr>
        <w:t>caracol</w:t>
      </w:r>
      <w:proofErr w:type="spellEnd"/>
      <w:r w:rsidR="00EC5B22">
        <w:rPr>
          <w:rFonts w:asciiTheme="majorHAnsi" w:hAnsiTheme="majorHAnsi" w:cstheme="majorHAnsi"/>
          <w:sz w:val="22"/>
          <w:szCs w:val="22"/>
        </w:rPr>
        <w:t xml:space="preserve"> following </w:t>
      </w:r>
      <w:r w:rsidR="00FE1831">
        <w:rPr>
          <w:rFonts w:asciiTheme="majorHAnsi" w:hAnsiTheme="majorHAnsi" w:cstheme="majorHAnsi"/>
          <w:sz w:val="22"/>
          <w:szCs w:val="22"/>
        </w:rPr>
        <w:t>Hurricane Hugo in Puerto Rico, caused by a thinning of populations due to post-hurricane mortality</w:t>
      </w:r>
      <w:r w:rsidR="00EC5B22">
        <w:rPr>
          <w:rFonts w:asciiTheme="majorHAnsi" w:hAnsiTheme="majorHAnsi" w:cstheme="majorHAnsi"/>
          <w:sz w:val="22"/>
          <w:szCs w:val="22"/>
        </w:rPr>
        <w:t xml:space="preserve">. </w:t>
      </w:r>
    </w:p>
    <w:p w14:paraId="0EA10387" w14:textId="76D4CD58" w:rsidR="00753F1C" w:rsidRDefault="002A0566" w:rsidP="00A91369">
      <w:pPr>
        <w:spacing w:line="360" w:lineRule="auto"/>
        <w:rPr>
          <w:rFonts w:asciiTheme="majorHAnsi" w:hAnsiTheme="majorHAnsi" w:cstheme="majorHAnsi"/>
          <w:sz w:val="22"/>
          <w:szCs w:val="22"/>
        </w:rPr>
      </w:pPr>
      <w:r>
        <w:rPr>
          <w:rFonts w:asciiTheme="majorHAnsi" w:hAnsiTheme="majorHAnsi" w:cstheme="majorHAnsi"/>
          <w:sz w:val="22"/>
          <w:szCs w:val="22"/>
        </w:rPr>
        <w:tab/>
      </w:r>
      <w:r w:rsidRPr="00F94008">
        <w:rPr>
          <w:rFonts w:asciiTheme="majorHAnsi" w:hAnsiTheme="majorHAnsi" w:cstheme="majorHAnsi"/>
          <w:sz w:val="22"/>
          <w:szCs w:val="22"/>
        </w:rPr>
        <w:t xml:space="preserve">Soundscape composition after the typhoons saw an increase in </w:t>
      </w:r>
      <w:proofErr w:type="spellStart"/>
      <w:r w:rsidRPr="00F94008">
        <w:rPr>
          <w:rFonts w:asciiTheme="majorHAnsi" w:hAnsiTheme="majorHAnsi" w:cstheme="majorHAnsi"/>
          <w:sz w:val="22"/>
          <w:szCs w:val="22"/>
        </w:rPr>
        <w:t>anthropophony</w:t>
      </w:r>
      <w:proofErr w:type="spellEnd"/>
      <w:r w:rsidRPr="00F94008">
        <w:rPr>
          <w:rFonts w:asciiTheme="majorHAnsi" w:hAnsiTheme="majorHAnsi" w:cstheme="majorHAnsi"/>
          <w:sz w:val="22"/>
          <w:szCs w:val="22"/>
        </w:rPr>
        <w:t xml:space="preserve">, but not a decline in </w:t>
      </w:r>
      <w:proofErr w:type="spellStart"/>
      <w:r w:rsidRPr="00F94008">
        <w:rPr>
          <w:rFonts w:asciiTheme="majorHAnsi" w:hAnsiTheme="majorHAnsi" w:cstheme="majorHAnsi"/>
          <w:sz w:val="22"/>
          <w:szCs w:val="22"/>
        </w:rPr>
        <w:t>biophony</w:t>
      </w:r>
      <w:proofErr w:type="spellEnd"/>
      <w:r w:rsidRPr="00F94008">
        <w:rPr>
          <w:rFonts w:asciiTheme="majorHAnsi" w:hAnsiTheme="majorHAnsi" w:cstheme="majorHAnsi"/>
          <w:sz w:val="22"/>
          <w:szCs w:val="22"/>
        </w:rPr>
        <w:t xml:space="preserve"> as might be expected </w:t>
      </w:r>
      <w:r w:rsidR="0090065E" w:rsidRPr="00F94008">
        <w:rPr>
          <w:rFonts w:asciiTheme="majorHAnsi" w:hAnsiTheme="majorHAnsi" w:cstheme="majorHAnsi"/>
          <w:sz w:val="22"/>
          <w:szCs w:val="22"/>
        </w:rPr>
        <w:t xml:space="preserve">were </w:t>
      </w:r>
      <w:r w:rsidRPr="00F94008">
        <w:rPr>
          <w:rFonts w:asciiTheme="majorHAnsi" w:hAnsiTheme="majorHAnsi" w:cstheme="majorHAnsi"/>
          <w:sz w:val="22"/>
          <w:szCs w:val="22"/>
        </w:rPr>
        <w:t xml:space="preserve">populations </w:t>
      </w:r>
      <w:r w:rsidR="0090065E" w:rsidRPr="00F94008">
        <w:rPr>
          <w:rFonts w:asciiTheme="majorHAnsi" w:hAnsiTheme="majorHAnsi" w:cstheme="majorHAnsi"/>
          <w:sz w:val="22"/>
          <w:szCs w:val="22"/>
        </w:rPr>
        <w:t xml:space="preserve">impacted </w:t>
      </w:r>
      <w:r w:rsidRPr="00F94008">
        <w:rPr>
          <w:rFonts w:asciiTheme="majorHAnsi" w:hAnsiTheme="majorHAnsi" w:cstheme="majorHAnsi"/>
          <w:sz w:val="22"/>
          <w:szCs w:val="22"/>
        </w:rPr>
        <w:t>negatively by typhoon disturbance (</w:t>
      </w:r>
      <w:r w:rsidRPr="00F94008">
        <w:rPr>
          <w:rFonts w:asciiTheme="majorHAnsi" w:hAnsiTheme="majorHAnsi" w:cstheme="majorHAnsi"/>
          <w:i/>
          <w:iCs/>
          <w:sz w:val="22"/>
          <w:szCs w:val="22"/>
        </w:rPr>
        <w:t>e.g</w:t>
      </w:r>
      <w:r w:rsidRPr="00F94008">
        <w:rPr>
          <w:rFonts w:asciiTheme="majorHAnsi" w:hAnsiTheme="majorHAnsi" w:cstheme="majorHAnsi"/>
          <w:sz w:val="22"/>
          <w:szCs w:val="22"/>
        </w:rPr>
        <w:t>.,</w:t>
      </w:r>
      <w:r w:rsidR="001C78DC" w:rsidRPr="00F94008">
        <w:rPr>
          <w:rFonts w:asciiTheme="majorHAnsi" w:hAnsiTheme="majorHAnsi" w:cstheme="majorHAnsi"/>
          <w:sz w:val="22"/>
          <w:szCs w:val="22"/>
        </w:rPr>
        <w:t xml:space="preserve"> </w:t>
      </w:r>
      <w:r w:rsidR="001C78DC" w:rsidRPr="00F94008">
        <w:rPr>
          <w:rFonts w:asciiTheme="majorHAnsi" w:hAnsiTheme="majorHAnsi" w:cstheme="majorHAnsi"/>
          <w:noProof/>
          <w:sz w:val="22"/>
          <w:szCs w:val="22"/>
        </w:rPr>
        <w:t>Cely, 1991; Pavelka et al., 2007)</w:t>
      </w:r>
      <w:r w:rsidRPr="00F94008">
        <w:rPr>
          <w:rFonts w:asciiTheme="majorHAnsi" w:hAnsiTheme="majorHAnsi" w:cstheme="majorHAnsi"/>
          <w:sz w:val="22"/>
          <w:szCs w:val="22"/>
        </w:rPr>
        <w:t>.</w:t>
      </w:r>
      <w:r w:rsidR="00E04B49" w:rsidRPr="00F94008">
        <w:rPr>
          <w:rFonts w:asciiTheme="majorHAnsi" w:hAnsiTheme="majorHAnsi" w:cstheme="majorHAnsi"/>
          <w:sz w:val="22"/>
          <w:szCs w:val="22"/>
        </w:rPr>
        <w:t xml:space="preserve"> </w:t>
      </w:r>
      <w:r w:rsidR="0090065E" w:rsidRPr="00F94008">
        <w:rPr>
          <w:rFonts w:asciiTheme="majorHAnsi" w:hAnsiTheme="majorHAnsi" w:cstheme="majorHAnsi"/>
          <w:sz w:val="22"/>
          <w:szCs w:val="22"/>
        </w:rPr>
        <w:t xml:space="preserve">In contrast, </w:t>
      </w:r>
      <w:r w:rsidR="00E04B49" w:rsidRPr="00F94008">
        <w:rPr>
          <w:rFonts w:asciiTheme="majorHAnsi" w:hAnsiTheme="majorHAnsi" w:cstheme="majorHAnsi"/>
          <w:sz w:val="22"/>
          <w:szCs w:val="22"/>
        </w:rPr>
        <w:t xml:space="preserve">the observed post-typhoon increase in spatial variability in NDSI was driven by </w:t>
      </w:r>
      <w:proofErr w:type="spellStart"/>
      <w:r w:rsidR="0090065E" w:rsidRPr="00F94008">
        <w:rPr>
          <w:rFonts w:asciiTheme="majorHAnsi" w:hAnsiTheme="majorHAnsi" w:cstheme="majorHAnsi"/>
          <w:sz w:val="22"/>
          <w:szCs w:val="22"/>
        </w:rPr>
        <w:t>biophony</w:t>
      </w:r>
      <w:proofErr w:type="spellEnd"/>
      <w:r w:rsidR="0090065E" w:rsidRPr="00F94008">
        <w:rPr>
          <w:rFonts w:asciiTheme="majorHAnsi" w:hAnsiTheme="majorHAnsi" w:cstheme="majorHAnsi"/>
          <w:sz w:val="22"/>
          <w:szCs w:val="22"/>
        </w:rPr>
        <w:t xml:space="preserve"> rather than anthrophony</w:t>
      </w:r>
      <w:r w:rsidR="00E04B49" w:rsidRPr="00F94008">
        <w:rPr>
          <w:rFonts w:asciiTheme="majorHAnsi" w:hAnsiTheme="majorHAnsi" w:cstheme="majorHAnsi"/>
          <w:sz w:val="22"/>
          <w:szCs w:val="22"/>
        </w:rPr>
        <w:t>.</w:t>
      </w:r>
      <w:r w:rsidR="00870943" w:rsidRPr="00F94008">
        <w:rPr>
          <w:rFonts w:asciiTheme="majorHAnsi" w:hAnsiTheme="majorHAnsi" w:cstheme="majorHAnsi"/>
          <w:sz w:val="22"/>
          <w:szCs w:val="22"/>
        </w:rPr>
        <w:t xml:space="preserve"> </w:t>
      </w:r>
      <w:r w:rsidR="007E61A2" w:rsidRPr="00F94008">
        <w:rPr>
          <w:rFonts w:asciiTheme="majorHAnsi" w:hAnsiTheme="majorHAnsi" w:cstheme="majorHAnsi"/>
          <w:sz w:val="22"/>
          <w:szCs w:val="22"/>
        </w:rPr>
        <w:t xml:space="preserve">This suggests that while </w:t>
      </w:r>
      <w:proofErr w:type="spellStart"/>
      <w:r w:rsidR="007E61A2" w:rsidRPr="00F94008">
        <w:rPr>
          <w:rFonts w:asciiTheme="majorHAnsi" w:hAnsiTheme="majorHAnsi" w:cstheme="majorHAnsi"/>
          <w:sz w:val="22"/>
          <w:szCs w:val="22"/>
        </w:rPr>
        <w:t>biophony</w:t>
      </w:r>
      <w:proofErr w:type="spellEnd"/>
      <w:r w:rsidR="007E61A2" w:rsidRPr="00F94008">
        <w:rPr>
          <w:rFonts w:asciiTheme="majorHAnsi" w:hAnsiTheme="majorHAnsi" w:cstheme="majorHAnsi"/>
          <w:sz w:val="22"/>
          <w:szCs w:val="22"/>
        </w:rPr>
        <w:t xml:space="preserve"> may not have been affected</w:t>
      </w:r>
      <w:r w:rsidR="0090065E" w:rsidRPr="00F94008">
        <w:rPr>
          <w:rFonts w:asciiTheme="majorHAnsi" w:hAnsiTheme="majorHAnsi" w:cstheme="majorHAnsi"/>
          <w:sz w:val="22"/>
          <w:szCs w:val="22"/>
        </w:rPr>
        <w:t xml:space="preserve"> substantially</w:t>
      </w:r>
      <w:r w:rsidR="007E61A2" w:rsidRPr="00F94008">
        <w:rPr>
          <w:rFonts w:asciiTheme="majorHAnsi" w:hAnsiTheme="majorHAnsi" w:cstheme="majorHAnsi"/>
          <w:sz w:val="22"/>
          <w:szCs w:val="22"/>
        </w:rPr>
        <w:t xml:space="preserve"> by typhoon disturbance </w:t>
      </w:r>
      <w:r w:rsidR="0090065E" w:rsidRPr="00F94008">
        <w:rPr>
          <w:rFonts w:asciiTheme="majorHAnsi" w:hAnsiTheme="majorHAnsi" w:cstheme="majorHAnsi"/>
          <w:sz w:val="22"/>
          <w:szCs w:val="22"/>
        </w:rPr>
        <w:t>at the individual site level</w:t>
      </w:r>
      <w:r w:rsidR="007E61A2" w:rsidRPr="00F94008">
        <w:rPr>
          <w:rFonts w:asciiTheme="majorHAnsi" w:hAnsiTheme="majorHAnsi" w:cstheme="majorHAnsi"/>
          <w:sz w:val="22"/>
          <w:szCs w:val="22"/>
        </w:rPr>
        <w:t xml:space="preserve">, </w:t>
      </w:r>
      <w:r w:rsidR="0090065E" w:rsidRPr="00F94008">
        <w:rPr>
          <w:rFonts w:asciiTheme="majorHAnsi" w:hAnsiTheme="majorHAnsi" w:cstheme="majorHAnsi"/>
          <w:sz w:val="22"/>
          <w:szCs w:val="22"/>
        </w:rPr>
        <w:t xml:space="preserve">variation </w:t>
      </w:r>
      <w:r w:rsidR="007E61A2" w:rsidRPr="00F94008">
        <w:rPr>
          <w:rFonts w:asciiTheme="majorHAnsi" w:hAnsiTheme="majorHAnsi" w:cstheme="majorHAnsi"/>
          <w:sz w:val="22"/>
          <w:szCs w:val="22"/>
        </w:rPr>
        <w:t xml:space="preserve">in biotic responses </w:t>
      </w:r>
      <w:r w:rsidR="0090065E" w:rsidRPr="00F94008">
        <w:rPr>
          <w:rFonts w:asciiTheme="majorHAnsi" w:hAnsiTheme="majorHAnsi" w:cstheme="majorHAnsi"/>
          <w:sz w:val="22"/>
          <w:szCs w:val="22"/>
        </w:rPr>
        <w:t xml:space="preserve">at larger scales </w:t>
      </w:r>
      <w:r w:rsidR="007E61A2" w:rsidRPr="00F94008">
        <w:rPr>
          <w:rFonts w:asciiTheme="majorHAnsi" w:hAnsiTheme="majorHAnsi" w:cstheme="majorHAnsi"/>
          <w:sz w:val="22"/>
          <w:szCs w:val="22"/>
        </w:rPr>
        <w:t xml:space="preserve">across field sites </w:t>
      </w:r>
      <w:r w:rsidR="0090065E" w:rsidRPr="00F94008">
        <w:rPr>
          <w:rFonts w:asciiTheme="majorHAnsi" w:hAnsiTheme="majorHAnsi" w:cstheme="majorHAnsi"/>
          <w:sz w:val="22"/>
          <w:szCs w:val="22"/>
        </w:rPr>
        <w:t xml:space="preserve">nonetheless </w:t>
      </w:r>
      <w:r w:rsidR="007E61A2" w:rsidRPr="00F94008">
        <w:rPr>
          <w:rFonts w:asciiTheme="majorHAnsi" w:hAnsiTheme="majorHAnsi" w:cstheme="majorHAnsi"/>
          <w:sz w:val="22"/>
          <w:szCs w:val="22"/>
        </w:rPr>
        <w:t>manifest</w:t>
      </w:r>
      <w:r w:rsidR="0090065E" w:rsidRPr="00F94008">
        <w:rPr>
          <w:rFonts w:asciiTheme="majorHAnsi" w:hAnsiTheme="majorHAnsi" w:cstheme="majorHAnsi"/>
          <w:sz w:val="22"/>
          <w:szCs w:val="22"/>
        </w:rPr>
        <w:t>ed</w:t>
      </w:r>
      <w:r w:rsidR="007E61A2" w:rsidRPr="00F94008">
        <w:rPr>
          <w:rFonts w:asciiTheme="majorHAnsi" w:hAnsiTheme="majorHAnsi" w:cstheme="majorHAnsi"/>
          <w:sz w:val="22"/>
          <w:szCs w:val="22"/>
        </w:rPr>
        <w:t xml:space="preserve"> as changes to the spatial variability of </w:t>
      </w:r>
      <w:proofErr w:type="spellStart"/>
      <w:r w:rsidR="007E61A2" w:rsidRPr="00F94008">
        <w:rPr>
          <w:rFonts w:asciiTheme="majorHAnsi" w:hAnsiTheme="majorHAnsi" w:cstheme="majorHAnsi"/>
          <w:sz w:val="22"/>
          <w:szCs w:val="22"/>
        </w:rPr>
        <w:t>biophony</w:t>
      </w:r>
      <w:proofErr w:type="spellEnd"/>
      <w:r w:rsidR="007E61A2" w:rsidRPr="00F94008">
        <w:rPr>
          <w:rFonts w:asciiTheme="majorHAnsi" w:hAnsiTheme="majorHAnsi" w:cstheme="majorHAnsi"/>
          <w:sz w:val="22"/>
          <w:szCs w:val="22"/>
        </w:rPr>
        <w:t xml:space="preserve"> after the typhoons.</w:t>
      </w:r>
      <w:r w:rsidR="00A31954">
        <w:rPr>
          <w:rFonts w:asciiTheme="majorHAnsi" w:hAnsiTheme="majorHAnsi" w:cstheme="majorHAnsi"/>
          <w:sz w:val="22"/>
          <w:szCs w:val="22"/>
        </w:rPr>
        <w:t xml:space="preserve"> </w:t>
      </w:r>
      <w:r w:rsidR="00026512" w:rsidRPr="00557845">
        <w:rPr>
          <w:rFonts w:asciiTheme="majorHAnsi" w:hAnsiTheme="majorHAnsi" w:cstheme="majorHAnsi"/>
          <w:sz w:val="22"/>
          <w:szCs w:val="22"/>
        </w:rPr>
        <w:t xml:space="preserve">That we did not detect particularly strong site-level typhoon impacts, but rather saw spatial divergence in ecological responses to typhoons across multiple sites thus </w:t>
      </w:r>
      <w:r w:rsidR="00664A82" w:rsidRPr="00557845">
        <w:rPr>
          <w:rFonts w:asciiTheme="majorHAnsi" w:hAnsiTheme="majorHAnsi" w:cstheme="majorHAnsi"/>
          <w:sz w:val="22"/>
          <w:szCs w:val="22"/>
        </w:rPr>
        <w:t xml:space="preserve">underscores the necessity of monitoring at scale. </w:t>
      </w:r>
      <w:r w:rsidR="00A31954" w:rsidRPr="00557845">
        <w:rPr>
          <w:rFonts w:asciiTheme="majorHAnsi" w:hAnsiTheme="majorHAnsi" w:cstheme="majorHAnsi"/>
          <w:sz w:val="22"/>
          <w:szCs w:val="22"/>
        </w:rPr>
        <w:t xml:space="preserve">Multi-site acoustic sensor arrays such as ours thus </w:t>
      </w:r>
      <w:r w:rsidR="00664A82" w:rsidRPr="00557845">
        <w:rPr>
          <w:rFonts w:asciiTheme="majorHAnsi" w:hAnsiTheme="majorHAnsi" w:cstheme="majorHAnsi"/>
          <w:sz w:val="22"/>
          <w:szCs w:val="22"/>
        </w:rPr>
        <w:t>provide opportunity to monitor both local and regional biodiversity change, in turn, providing critical new insight for conservation management (</w:t>
      </w:r>
      <w:r w:rsidR="002970BF" w:rsidRPr="00557845">
        <w:rPr>
          <w:rFonts w:asciiTheme="majorHAnsi" w:hAnsiTheme="majorHAnsi" w:cstheme="majorHAnsi"/>
          <w:sz w:val="22"/>
          <w:szCs w:val="22"/>
        </w:rPr>
        <w:t>Roe et al., 2021</w:t>
      </w:r>
      <w:r w:rsidR="002970BF">
        <w:rPr>
          <w:rFonts w:asciiTheme="majorHAnsi" w:hAnsiTheme="majorHAnsi" w:cstheme="majorHAnsi"/>
          <w:sz w:val="22"/>
          <w:szCs w:val="22"/>
        </w:rPr>
        <w:t xml:space="preserve">; </w:t>
      </w:r>
      <w:r w:rsidR="00664A82" w:rsidRPr="00557845">
        <w:rPr>
          <w:rFonts w:asciiTheme="majorHAnsi" w:hAnsiTheme="majorHAnsi" w:cstheme="majorHAnsi"/>
          <w:sz w:val="22"/>
          <w:szCs w:val="22"/>
        </w:rPr>
        <w:t>Sethi et al., 2020a</w:t>
      </w:r>
      <w:r w:rsidR="00557845" w:rsidRPr="00557845">
        <w:rPr>
          <w:rFonts w:asciiTheme="majorHAnsi" w:hAnsiTheme="majorHAnsi" w:cstheme="majorHAnsi"/>
          <w:sz w:val="22"/>
          <w:szCs w:val="22"/>
        </w:rPr>
        <w:t xml:space="preserve">; </w:t>
      </w:r>
      <w:r w:rsidR="002970BF" w:rsidRPr="002970BF">
        <w:rPr>
          <w:rFonts w:asciiTheme="majorHAnsi" w:hAnsiTheme="majorHAnsi" w:cstheme="majorHAnsi"/>
          <w:sz w:val="22"/>
          <w:szCs w:val="22"/>
        </w:rPr>
        <w:t xml:space="preserve">Van </w:t>
      </w:r>
      <w:proofErr w:type="spellStart"/>
      <w:r w:rsidR="002970BF" w:rsidRPr="002970BF">
        <w:rPr>
          <w:rFonts w:asciiTheme="majorHAnsi" w:hAnsiTheme="majorHAnsi" w:cstheme="majorHAnsi"/>
          <w:sz w:val="22"/>
          <w:szCs w:val="22"/>
        </w:rPr>
        <w:t>Parijs</w:t>
      </w:r>
      <w:proofErr w:type="spellEnd"/>
      <w:r w:rsidR="002970BF">
        <w:rPr>
          <w:rFonts w:asciiTheme="majorHAnsi" w:hAnsiTheme="majorHAnsi" w:cstheme="majorHAnsi"/>
          <w:sz w:val="22"/>
          <w:szCs w:val="22"/>
        </w:rPr>
        <w:t xml:space="preserve"> et al., 2015</w:t>
      </w:r>
      <w:r w:rsidR="00664A82">
        <w:rPr>
          <w:rFonts w:asciiTheme="majorHAnsi" w:hAnsiTheme="majorHAnsi" w:cstheme="majorHAnsi"/>
          <w:sz w:val="22"/>
          <w:szCs w:val="22"/>
        </w:rPr>
        <w:t>).</w:t>
      </w:r>
      <w:r w:rsidR="00557845">
        <w:rPr>
          <w:rFonts w:asciiTheme="majorHAnsi" w:hAnsiTheme="majorHAnsi" w:cstheme="majorHAnsi"/>
          <w:sz w:val="22"/>
          <w:szCs w:val="22"/>
        </w:rPr>
        <w:t xml:space="preserve"> </w:t>
      </w:r>
      <w:r w:rsidR="0090065E" w:rsidRPr="00F94008">
        <w:rPr>
          <w:rFonts w:asciiTheme="majorHAnsi" w:hAnsiTheme="majorHAnsi" w:cstheme="majorHAnsi"/>
          <w:sz w:val="22"/>
          <w:szCs w:val="22"/>
        </w:rPr>
        <w:t>The observed</w:t>
      </w:r>
      <w:r w:rsidR="00870943" w:rsidRPr="00F94008">
        <w:rPr>
          <w:rFonts w:asciiTheme="majorHAnsi" w:hAnsiTheme="majorHAnsi" w:cstheme="majorHAnsi"/>
          <w:sz w:val="22"/>
          <w:szCs w:val="22"/>
        </w:rPr>
        <w:t xml:space="preserve"> post-typhoon increase in </w:t>
      </w:r>
      <w:proofErr w:type="spellStart"/>
      <w:r w:rsidR="00870943" w:rsidRPr="00F94008">
        <w:rPr>
          <w:rFonts w:asciiTheme="majorHAnsi" w:hAnsiTheme="majorHAnsi" w:cstheme="majorHAnsi"/>
          <w:sz w:val="22"/>
          <w:szCs w:val="22"/>
        </w:rPr>
        <w:t>anthropophony</w:t>
      </w:r>
      <w:proofErr w:type="spellEnd"/>
      <w:r w:rsidR="00375AD5" w:rsidRPr="00F94008">
        <w:rPr>
          <w:rFonts w:asciiTheme="majorHAnsi" w:hAnsiTheme="majorHAnsi" w:cstheme="majorHAnsi"/>
          <w:sz w:val="22"/>
          <w:szCs w:val="22"/>
        </w:rPr>
        <w:t xml:space="preserve"> on the other hand,</w:t>
      </w:r>
      <w:r w:rsidR="00870943" w:rsidRPr="00F94008">
        <w:rPr>
          <w:rFonts w:asciiTheme="majorHAnsi" w:hAnsiTheme="majorHAnsi" w:cstheme="majorHAnsi"/>
          <w:sz w:val="22"/>
          <w:szCs w:val="22"/>
        </w:rPr>
        <w:t xml:space="preserve"> </w:t>
      </w:r>
      <w:r w:rsidR="00CA6F74" w:rsidRPr="00F94008">
        <w:rPr>
          <w:rFonts w:asciiTheme="majorHAnsi" w:hAnsiTheme="majorHAnsi" w:cstheme="majorHAnsi"/>
          <w:sz w:val="22"/>
          <w:szCs w:val="22"/>
        </w:rPr>
        <w:t xml:space="preserve">likely </w:t>
      </w:r>
      <w:r w:rsidR="00870943" w:rsidRPr="00F94008">
        <w:rPr>
          <w:rFonts w:asciiTheme="majorHAnsi" w:hAnsiTheme="majorHAnsi" w:cstheme="majorHAnsi"/>
          <w:sz w:val="22"/>
          <w:szCs w:val="22"/>
        </w:rPr>
        <w:t xml:space="preserve">reflects a change in sound propagation driven by vegetative structural damage and thinning of </w:t>
      </w:r>
      <w:r w:rsidR="00870943" w:rsidRPr="00F94008">
        <w:rPr>
          <w:rFonts w:asciiTheme="majorHAnsi" w:hAnsiTheme="majorHAnsi" w:cstheme="majorHAnsi"/>
          <w:sz w:val="22"/>
          <w:szCs w:val="22"/>
        </w:rPr>
        <w:lastRenderedPageBreak/>
        <w:t xml:space="preserve">previously dense habitats, as is often documented following large storms </w:t>
      </w:r>
      <w:r w:rsidR="007057F0" w:rsidRPr="00F94008">
        <w:rPr>
          <w:rFonts w:asciiTheme="majorHAnsi" w:hAnsiTheme="majorHAnsi" w:cstheme="majorHAnsi"/>
          <w:noProof/>
          <w:sz w:val="22"/>
          <w:szCs w:val="22"/>
        </w:rPr>
        <w:t>(Abbas et al., 2020; Elliott &amp; Nino, 1960)</w:t>
      </w:r>
      <w:r w:rsidR="00870943" w:rsidRPr="00F94008">
        <w:rPr>
          <w:rFonts w:asciiTheme="majorHAnsi" w:hAnsiTheme="majorHAnsi" w:cstheme="majorHAnsi"/>
          <w:sz w:val="22"/>
          <w:szCs w:val="22"/>
        </w:rPr>
        <w:t>.</w:t>
      </w:r>
      <w:r w:rsidR="007E61A2" w:rsidRPr="00F94008">
        <w:rPr>
          <w:rFonts w:asciiTheme="majorHAnsi" w:hAnsiTheme="majorHAnsi" w:cstheme="majorHAnsi"/>
          <w:sz w:val="22"/>
          <w:szCs w:val="22"/>
        </w:rPr>
        <w:t xml:space="preserve"> </w:t>
      </w:r>
      <w:r w:rsidR="00870943" w:rsidRPr="00F94008">
        <w:rPr>
          <w:rFonts w:asciiTheme="majorHAnsi" w:hAnsiTheme="majorHAnsi" w:cstheme="majorHAnsi"/>
          <w:sz w:val="22"/>
          <w:szCs w:val="22"/>
        </w:rPr>
        <w:t>We did not measure habitat structure</w:t>
      </w:r>
      <w:r w:rsidR="00CA6F74" w:rsidRPr="00F94008">
        <w:rPr>
          <w:rFonts w:asciiTheme="majorHAnsi" w:hAnsiTheme="majorHAnsi" w:cstheme="majorHAnsi"/>
          <w:sz w:val="22"/>
          <w:szCs w:val="22"/>
        </w:rPr>
        <w:t xml:space="preserve"> directly</w:t>
      </w:r>
      <w:r w:rsidR="00870943" w:rsidRPr="00F94008">
        <w:rPr>
          <w:rFonts w:asciiTheme="majorHAnsi" w:hAnsiTheme="majorHAnsi" w:cstheme="majorHAnsi"/>
          <w:sz w:val="22"/>
          <w:szCs w:val="22"/>
        </w:rPr>
        <w:t xml:space="preserve">, </w:t>
      </w:r>
      <w:r w:rsidR="00CA6F74" w:rsidRPr="00F94008">
        <w:rPr>
          <w:rFonts w:asciiTheme="majorHAnsi" w:hAnsiTheme="majorHAnsi" w:cstheme="majorHAnsi"/>
          <w:sz w:val="22"/>
          <w:szCs w:val="22"/>
        </w:rPr>
        <w:t xml:space="preserve">and </w:t>
      </w:r>
      <w:r w:rsidR="00870943" w:rsidRPr="00F94008">
        <w:rPr>
          <w:rFonts w:asciiTheme="majorHAnsi" w:hAnsiTheme="majorHAnsi" w:cstheme="majorHAnsi"/>
          <w:sz w:val="22"/>
          <w:szCs w:val="22"/>
        </w:rPr>
        <w:t xml:space="preserve">so the causes of increases to </w:t>
      </w:r>
      <w:proofErr w:type="spellStart"/>
      <w:r w:rsidR="00870943" w:rsidRPr="00F94008">
        <w:rPr>
          <w:rFonts w:asciiTheme="majorHAnsi" w:hAnsiTheme="majorHAnsi" w:cstheme="majorHAnsi"/>
          <w:sz w:val="22"/>
          <w:szCs w:val="22"/>
        </w:rPr>
        <w:t>anthropophony</w:t>
      </w:r>
      <w:proofErr w:type="spellEnd"/>
      <w:r w:rsidR="00870943" w:rsidRPr="00F94008">
        <w:rPr>
          <w:rFonts w:asciiTheme="majorHAnsi" w:hAnsiTheme="majorHAnsi" w:cstheme="majorHAnsi"/>
          <w:sz w:val="22"/>
          <w:szCs w:val="22"/>
        </w:rPr>
        <w:t xml:space="preserve"> following typhoons Trami and Kong-Rey cannot be </w:t>
      </w:r>
      <w:r w:rsidR="00CA6F74" w:rsidRPr="00F94008">
        <w:rPr>
          <w:rFonts w:asciiTheme="majorHAnsi" w:hAnsiTheme="majorHAnsi" w:cstheme="majorHAnsi"/>
          <w:sz w:val="22"/>
          <w:szCs w:val="22"/>
        </w:rPr>
        <w:t xml:space="preserve">demonstrated empirically. We did, however, observe significant damage and alterations to </w:t>
      </w:r>
      <w:r w:rsidR="00375AD5" w:rsidRPr="00F94008">
        <w:rPr>
          <w:rFonts w:asciiTheme="majorHAnsi" w:hAnsiTheme="majorHAnsi" w:cstheme="majorHAnsi"/>
          <w:sz w:val="22"/>
          <w:szCs w:val="22"/>
        </w:rPr>
        <w:t xml:space="preserve">habitat structure of forested field sites </w:t>
      </w:r>
      <w:r w:rsidR="00D65D58" w:rsidRPr="00F94008">
        <w:rPr>
          <w:rFonts w:asciiTheme="majorHAnsi" w:hAnsiTheme="majorHAnsi" w:cstheme="majorHAnsi"/>
          <w:sz w:val="22"/>
          <w:szCs w:val="22"/>
        </w:rPr>
        <w:t>(T. Yoshida &amp; M. Yoshimura, pers. obs.)</w:t>
      </w:r>
      <w:r w:rsidR="00870943" w:rsidRPr="00F94008">
        <w:rPr>
          <w:rFonts w:asciiTheme="majorHAnsi" w:hAnsiTheme="majorHAnsi" w:cstheme="majorHAnsi"/>
          <w:sz w:val="22"/>
          <w:szCs w:val="22"/>
        </w:rPr>
        <w:t>. Automated bird species detections were</w:t>
      </w:r>
      <w:r w:rsidR="00365695" w:rsidRPr="00F94008">
        <w:rPr>
          <w:rFonts w:asciiTheme="majorHAnsi" w:hAnsiTheme="majorHAnsi" w:cstheme="majorHAnsi"/>
          <w:sz w:val="22"/>
          <w:szCs w:val="22"/>
        </w:rPr>
        <w:t>, conversely,</w:t>
      </w:r>
      <w:r w:rsidR="00870943" w:rsidRPr="00F94008">
        <w:rPr>
          <w:rFonts w:asciiTheme="majorHAnsi" w:hAnsiTheme="majorHAnsi" w:cstheme="majorHAnsi"/>
          <w:sz w:val="22"/>
          <w:szCs w:val="22"/>
        </w:rPr>
        <w:t xml:space="preserve"> more </w:t>
      </w:r>
      <w:r w:rsidR="00365695" w:rsidRPr="00F94008">
        <w:rPr>
          <w:rFonts w:asciiTheme="majorHAnsi" w:hAnsiTheme="majorHAnsi" w:cstheme="majorHAnsi"/>
          <w:sz w:val="22"/>
          <w:szCs w:val="22"/>
        </w:rPr>
        <w:t>stable</w:t>
      </w:r>
      <w:r w:rsidR="00870943" w:rsidRPr="00F94008">
        <w:rPr>
          <w:rFonts w:asciiTheme="majorHAnsi" w:hAnsiTheme="majorHAnsi" w:cstheme="majorHAnsi"/>
          <w:sz w:val="22"/>
          <w:szCs w:val="22"/>
        </w:rPr>
        <w:t xml:space="preserve"> through time after the typhoons, suggesting disturbance </w:t>
      </w:r>
      <w:r w:rsidR="00F94008" w:rsidRPr="00F94008">
        <w:rPr>
          <w:rFonts w:asciiTheme="majorHAnsi" w:hAnsiTheme="majorHAnsi" w:cstheme="majorHAnsi"/>
          <w:sz w:val="22"/>
          <w:szCs w:val="22"/>
        </w:rPr>
        <w:t xml:space="preserve">may </w:t>
      </w:r>
      <w:r w:rsidR="00870943" w:rsidRPr="00F94008">
        <w:rPr>
          <w:rFonts w:asciiTheme="majorHAnsi" w:hAnsiTheme="majorHAnsi" w:cstheme="majorHAnsi"/>
          <w:sz w:val="22"/>
          <w:szCs w:val="22"/>
        </w:rPr>
        <w:t>affect the consistency of species vocalisations in Okinawa</w:t>
      </w:r>
      <w:r w:rsidR="00F456B6" w:rsidRPr="00F94008">
        <w:rPr>
          <w:rFonts w:asciiTheme="majorHAnsi" w:hAnsiTheme="majorHAnsi" w:cstheme="majorHAnsi"/>
          <w:sz w:val="22"/>
          <w:szCs w:val="22"/>
        </w:rPr>
        <w:t xml:space="preserve"> (see also </w:t>
      </w:r>
      <w:r w:rsidR="00F456B6" w:rsidRPr="00F94008">
        <w:rPr>
          <w:rFonts w:asciiTheme="majorHAnsi" w:hAnsiTheme="majorHAnsi" w:cstheme="majorHAnsi"/>
          <w:noProof/>
          <w:sz w:val="22"/>
          <w:szCs w:val="22"/>
        </w:rPr>
        <w:t>Fraterrigo &amp; Rusak, 2008)</w:t>
      </w:r>
      <w:r w:rsidR="00F94008" w:rsidRPr="00F94008">
        <w:rPr>
          <w:rFonts w:asciiTheme="majorHAnsi" w:hAnsiTheme="majorHAnsi" w:cstheme="majorHAnsi"/>
          <w:noProof/>
          <w:sz w:val="22"/>
          <w:szCs w:val="22"/>
        </w:rPr>
        <w:t>, or perhaps that typhoon-induced changes to habitat structure allow vocalisations to travel further without attenuation, and hence be more reliably detected by our sensors</w:t>
      </w:r>
      <w:r w:rsidR="00870943" w:rsidRPr="00F94008">
        <w:rPr>
          <w:rFonts w:asciiTheme="majorHAnsi" w:hAnsiTheme="majorHAnsi" w:cstheme="majorHAnsi"/>
          <w:sz w:val="22"/>
          <w:szCs w:val="22"/>
        </w:rPr>
        <w:t>.</w:t>
      </w:r>
    </w:p>
    <w:p w14:paraId="232B8FCC" w14:textId="28393E37" w:rsidR="0005396E" w:rsidRDefault="00870943" w:rsidP="004E468A">
      <w:pPr>
        <w:spacing w:line="360" w:lineRule="auto"/>
        <w:rPr>
          <w:rFonts w:asciiTheme="majorHAnsi" w:hAnsiTheme="majorHAnsi" w:cstheme="majorHAnsi"/>
          <w:sz w:val="22"/>
          <w:szCs w:val="22"/>
        </w:rPr>
      </w:pPr>
      <w:r>
        <w:rPr>
          <w:rFonts w:asciiTheme="majorHAnsi" w:hAnsiTheme="majorHAnsi" w:cstheme="majorHAnsi"/>
          <w:sz w:val="22"/>
          <w:szCs w:val="22"/>
        </w:rPr>
        <w:tab/>
        <w:t>The focal bird species</w:t>
      </w:r>
      <w:r w:rsidR="00616116">
        <w:rPr>
          <w:rFonts w:asciiTheme="majorHAnsi" w:hAnsiTheme="majorHAnsi" w:cstheme="majorHAnsi"/>
          <w:sz w:val="22"/>
          <w:szCs w:val="22"/>
        </w:rPr>
        <w:t xml:space="preserve"> considered here generally differed in their responses to typhoons. </w:t>
      </w:r>
      <w:r w:rsidR="003C3B21">
        <w:rPr>
          <w:rFonts w:asciiTheme="majorHAnsi" w:hAnsiTheme="majorHAnsi" w:cstheme="majorHAnsi"/>
          <w:sz w:val="22"/>
          <w:szCs w:val="22"/>
        </w:rPr>
        <w:t>Automated vocalisation detections of the Japanese bush warbler (</w:t>
      </w:r>
      <w:proofErr w:type="spellStart"/>
      <w:r w:rsidR="003C3B21" w:rsidRPr="003C3B21">
        <w:rPr>
          <w:rFonts w:asciiTheme="majorHAnsi" w:hAnsiTheme="majorHAnsi" w:cstheme="majorHAnsi"/>
          <w:i/>
          <w:iCs/>
          <w:sz w:val="22"/>
          <w:szCs w:val="22"/>
        </w:rPr>
        <w:t>Horornis</w:t>
      </w:r>
      <w:proofErr w:type="spellEnd"/>
      <w:r w:rsidR="003C3B21" w:rsidRPr="003C3B21">
        <w:rPr>
          <w:rFonts w:asciiTheme="majorHAnsi" w:hAnsiTheme="majorHAnsi" w:cstheme="majorHAnsi"/>
          <w:i/>
          <w:iCs/>
          <w:sz w:val="22"/>
          <w:szCs w:val="22"/>
        </w:rPr>
        <w:t xml:space="preserve"> </w:t>
      </w:r>
      <w:proofErr w:type="spellStart"/>
      <w:r w:rsidR="003C3B21" w:rsidRPr="003C3B21">
        <w:rPr>
          <w:rFonts w:asciiTheme="majorHAnsi" w:hAnsiTheme="majorHAnsi" w:cstheme="majorHAnsi"/>
          <w:i/>
          <w:iCs/>
          <w:sz w:val="22"/>
          <w:szCs w:val="22"/>
        </w:rPr>
        <w:t>diphone</w:t>
      </w:r>
      <w:proofErr w:type="spellEnd"/>
      <w:r w:rsidR="003C3B21">
        <w:rPr>
          <w:rFonts w:asciiTheme="majorHAnsi" w:hAnsiTheme="majorHAnsi" w:cstheme="majorHAnsi"/>
          <w:sz w:val="22"/>
          <w:szCs w:val="22"/>
        </w:rPr>
        <w:t>) declined after the typhoons, while those of the large</w:t>
      </w:r>
      <w:r w:rsidR="007C4611">
        <w:rPr>
          <w:rFonts w:asciiTheme="majorHAnsi" w:hAnsiTheme="majorHAnsi" w:cstheme="majorHAnsi"/>
          <w:sz w:val="22"/>
          <w:szCs w:val="22"/>
        </w:rPr>
        <w:t>-</w:t>
      </w:r>
      <w:r w:rsidR="003C3B21">
        <w:rPr>
          <w:rFonts w:asciiTheme="majorHAnsi" w:hAnsiTheme="majorHAnsi" w:cstheme="majorHAnsi"/>
          <w:sz w:val="22"/>
          <w:szCs w:val="22"/>
        </w:rPr>
        <w:t>billed crow (</w:t>
      </w:r>
      <w:proofErr w:type="spellStart"/>
      <w:r w:rsidR="003C3B21" w:rsidRPr="003C3B21">
        <w:rPr>
          <w:rFonts w:asciiTheme="majorHAnsi" w:hAnsiTheme="majorHAnsi" w:cstheme="majorHAnsi"/>
          <w:i/>
          <w:iCs/>
          <w:sz w:val="22"/>
          <w:szCs w:val="22"/>
        </w:rPr>
        <w:t>Corvus</w:t>
      </w:r>
      <w:proofErr w:type="spellEnd"/>
      <w:r w:rsidR="003C3B21" w:rsidRPr="003C3B21">
        <w:rPr>
          <w:rFonts w:asciiTheme="majorHAnsi" w:hAnsiTheme="majorHAnsi" w:cstheme="majorHAnsi"/>
          <w:i/>
          <w:iCs/>
          <w:sz w:val="22"/>
          <w:szCs w:val="22"/>
        </w:rPr>
        <w:t xml:space="preserve"> </w:t>
      </w:r>
      <w:proofErr w:type="spellStart"/>
      <w:r w:rsidR="003C3B21" w:rsidRPr="003C3B21">
        <w:rPr>
          <w:rFonts w:asciiTheme="majorHAnsi" w:hAnsiTheme="majorHAnsi" w:cstheme="majorHAnsi"/>
          <w:i/>
          <w:iCs/>
          <w:sz w:val="22"/>
          <w:szCs w:val="22"/>
        </w:rPr>
        <w:t>macrorhynchos</w:t>
      </w:r>
      <w:proofErr w:type="spellEnd"/>
      <w:r w:rsidR="003C3B21">
        <w:rPr>
          <w:rFonts w:asciiTheme="majorHAnsi" w:hAnsiTheme="majorHAnsi" w:cstheme="majorHAnsi"/>
          <w:sz w:val="22"/>
          <w:szCs w:val="22"/>
        </w:rPr>
        <w:t xml:space="preserve">) and Ryukyu </w:t>
      </w:r>
      <w:proofErr w:type="spellStart"/>
      <w:r w:rsidR="003C3B21">
        <w:rPr>
          <w:rFonts w:asciiTheme="majorHAnsi" w:hAnsiTheme="majorHAnsi" w:cstheme="majorHAnsi"/>
          <w:sz w:val="22"/>
          <w:szCs w:val="22"/>
        </w:rPr>
        <w:t>scops</w:t>
      </w:r>
      <w:proofErr w:type="spellEnd"/>
      <w:r w:rsidR="003C3B21">
        <w:rPr>
          <w:rFonts w:asciiTheme="majorHAnsi" w:hAnsiTheme="majorHAnsi" w:cstheme="majorHAnsi"/>
          <w:sz w:val="22"/>
          <w:szCs w:val="22"/>
        </w:rPr>
        <w:t xml:space="preserve"> owl (</w:t>
      </w:r>
      <w:r w:rsidR="003C3B21" w:rsidRPr="003C3B21">
        <w:rPr>
          <w:rFonts w:asciiTheme="majorHAnsi" w:hAnsiTheme="majorHAnsi" w:cstheme="majorHAnsi"/>
          <w:i/>
          <w:iCs/>
          <w:sz w:val="22"/>
          <w:szCs w:val="22"/>
        </w:rPr>
        <w:t>Otus elegans</w:t>
      </w:r>
      <w:r w:rsidR="003C3B21">
        <w:rPr>
          <w:rFonts w:asciiTheme="majorHAnsi" w:hAnsiTheme="majorHAnsi" w:cstheme="majorHAnsi"/>
          <w:sz w:val="22"/>
          <w:szCs w:val="22"/>
        </w:rPr>
        <w:t xml:space="preserve">) did not. </w:t>
      </w:r>
      <w:r w:rsidR="00934D83">
        <w:rPr>
          <w:rFonts w:asciiTheme="majorHAnsi" w:hAnsiTheme="majorHAnsi" w:cstheme="majorHAnsi"/>
          <w:sz w:val="22"/>
          <w:szCs w:val="22"/>
        </w:rPr>
        <w:t>Given that acoustic surveys cannot differentiate between cases where a species is not producing sound and those where that species is not present</w:t>
      </w:r>
      <w:r w:rsidR="001665A2">
        <w:rPr>
          <w:rFonts w:asciiTheme="majorHAnsi" w:hAnsiTheme="majorHAnsi" w:cstheme="majorHAnsi"/>
          <w:sz w:val="22"/>
          <w:szCs w:val="22"/>
        </w:rPr>
        <w:t xml:space="preserve"> </w:t>
      </w:r>
      <w:r w:rsidR="001665A2">
        <w:rPr>
          <w:rFonts w:asciiTheme="majorHAnsi" w:hAnsiTheme="majorHAnsi" w:cstheme="majorHAnsi"/>
          <w:noProof/>
          <w:sz w:val="22"/>
          <w:szCs w:val="22"/>
        </w:rPr>
        <w:t>(Toth et al., 2022)</w:t>
      </w:r>
      <w:r w:rsidR="00934D83">
        <w:rPr>
          <w:rFonts w:asciiTheme="majorHAnsi" w:hAnsiTheme="majorHAnsi" w:cstheme="majorHAnsi"/>
          <w:sz w:val="22"/>
          <w:szCs w:val="22"/>
        </w:rPr>
        <w:t xml:space="preserve">, we cannot </w:t>
      </w:r>
      <w:r w:rsidR="00D853F1">
        <w:rPr>
          <w:rFonts w:asciiTheme="majorHAnsi" w:hAnsiTheme="majorHAnsi" w:cstheme="majorHAnsi"/>
          <w:sz w:val="22"/>
          <w:szCs w:val="22"/>
        </w:rPr>
        <w:t xml:space="preserve">say with certainty that </w:t>
      </w:r>
      <w:r w:rsidR="00D853F1" w:rsidRPr="00D853F1">
        <w:rPr>
          <w:rFonts w:asciiTheme="majorHAnsi" w:hAnsiTheme="majorHAnsi" w:cstheme="majorHAnsi"/>
          <w:i/>
          <w:iCs/>
          <w:sz w:val="22"/>
          <w:szCs w:val="22"/>
        </w:rPr>
        <w:t>H. diphone</w:t>
      </w:r>
      <w:r w:rsidR="00D853F1">
        <w:rPr>
          <w:rFonts w:asciiTheme="majorHAnsi" w:hAnsiTheme="majorHAnsi" w:cstheme="majorHAnsi"/>
          <w:sz w:val="22"/>
          <w:szCs w:val="22"/>
        </w:rPr>
        <w:t xml:space="preserve"> populations declined following the typhoons. Regardless, our detected post-typhoon declines in </w:t>
      </w:r>
      <w:r w:rsidR="00D853F1" w:rsidRPr="00D853F1">
        <w:rPr>
          <w:rFonts w:asciiTheme="majorHAnsi" w:hAnsiTheme="majorHAnsi" w:cstheme="majorHAnsi"/>
          <w:i/>
          <w:iCs/>
          <w:sz w:val="22"/>
          <w:szCs w:val="22"/>
        </w:rPr>
        <w:t>H. diphone</w:t>
      </w:r>
      <w:r w:rsidR="00D853F1">
        <w:rPr>
          <w:rFonts w:asciiTheme="majorHAnsi" w:hAnsiTheme="majorHAnsi" w:cstheme="majorHAnsi"/>
          <w:sz w:val="22"/>
          <w:szCs w:val="22"/>
        </w:rPr>
        <w:t xml:space="preserve"> vocalisations</w:t>
      </w:r>
      <w:r w:rsidR="00D853F1">
        <w:rPr>
          <w:rFonts w:ascii="Calibri Light" w:hAnsi="Calibri Light" w:cs="Calibri Light"/>
          <w:sz w:val="22"/>
          <w:szCs w:val="22"/>
        </w:rPr>
        <w:t>—</w:t>
      </w:r>
      <w:r w:rsidR="00D853F1">
        <w:rPr>
          <w:rFonts w:asciiTheme="majorHAnsi" w:hAnsiTheme="majorHAnsi" w:cstheme="majorHAnsi"/>
          <w:sz w:val="22"/>
          <w:szCs w:val="22"/>
        </w:rPr>
        <w:t>either through behavioural changes, distributional shifts, or local mortality</w:t>
      </w:r>
      <w:r w:rsidR="00D853F1">
        <w:rPr>
          <w:rFonts w:ascii="Calibri Light" w:hAnsi="Calibri Light" w:cs="Calibri Light"/>
          <w:sz w:val="22"/>
          <w:szCs w:val="22"/>
        </w:rPr>
        <w:t>—</w:t>
      </w:r>
      <w:r w:rsidR="00D853F1">
        <w:rPr>
          <w:rFonts w:asciiTheme="majorHAnsi" w:hAnsiTheme="majorHAnsi" w:cstheme="majorHAnsi"/>
          <w:sz w:val="22"/>
          <w:szCs w:val="22"/>
        </w:rPr>
        <w:t xml:space="preserve">were consistent across &gt;80% of the field sites in which this species was </w:t>
      </w:r>
      <w:r w:rsidR="00235CD4">
        <w:rPr>
          <w:rFonts w:asciiTheme="majorHAnsi" w:hAnsiTheme="majorHAnsi" w:cstheme="majorHAnsi"/>
          <w:sz w:val="22"/>
          <w:szCs w:val="22"/>
        </w:rPr>
        <w:t>detected</w:t>
      </w:r>
      <w:r w:rsidR="00D853F1">
        <w:rPr>
          <w:rFonts w:asciiTheme="majorHAnsi" w:hAnsiTheme="majorHAnsi" w:cstheme="majorHAnsi"/>
          <w:sz w:val="22"/>
          <w:szCs w:val="22"/>
        </w:rPr>
        <w:t xml:space="preserve">. </w:t>
      </w:r>
      <w:r w:rsidR="00235CD4">
        <w:rPr>
          <w:rFonts w:asciiTheme="majorHAnsi" w:hAnsiTheme="majorHAnsi" w:cstheme="majorHAnsi"/>
          <w:sz w:val="22"/>
          <w:szCs w:val="22"/>
        </w:rPr>
        <w:t xml:space="preserve">Habitat specialism may explain the </w:t>
      </w:r>
      <w:r w:rsidR="00F75523">
        <w:rPr>
          <w:rFonts w:asciiTheme="majorHAnsi" w:hAnsiTheme="majorHAnsi" w:cstheme="majorHAnsi"/>
          <w:sz w:val="22"/>
          <w:szCs w:val="22"/>
        </w:rPr>
        <w:t xml:space="preserve">observed </w:t>
      </w:r>
      <w:r w:rsidR="00235CD4">
        <w:rPr>
          <w:rFonts w:asciiTheme="majorHAnsi" w:hAnsiTheme="majorHAnsi" w:cstheme="majorHAnsi"/>
          <w:sz w:val="22"/>
          <w:szCs w:val="22"/>
        </w:rPr>
        <w:t xml:space="preserve">species-specific </w:t>
      </w:r>
      <w:r w:rsidR="00F75523">
        <w:rPr>
          <w:rFonts w:asciiTheme="majorHAnsi" w:hAnsiTheme="majorHAnsi" w:cstheme="majorHAnsi"/>
          <w:sz w:val="22"/>
          <w:szCs w:val="22"/>
        </w:rPr>
        <w:t>differences in vocalisation changes following the typh</w:t>
      </w:r>
      <w:commentRangeStart w:id="18"/>
      <w:r w:rsidR="00F75523">
        <w:rPr>
          <w:rFonts w:asciiTheme="majorHAnsi" w:hAnsiTheme="majorHAnsi" w:cstheme="majorHAnsi"/>
          <w:sz w:val="22"/>
          <w:szCs w:val="22"/>
        </w:rPr>
        <w:t xml:space="preserve">oons; </w:t>
      </w:r>
      <w:r w:rsidR="00F75523" w:rsidRPr="00F75523">
        <w:rPr>
          <w:rFonts w:asciiTheme="majorHAnsi" w:hAnsiTheme="majorHAnsi" w:cstheme="majorHAnsi"/>
          <w:i/>
          <w:iCs/>
          <w:sz w:val="22"/>
          <w:szCs w:val="22"/>
        </w:rPr>
        <w:t>H. diphone</w:t>
      </w:r>
      <w:r w:rsidR="00F75523">
        <w:rPr>
          <w:rFonts w:asciiTheme="majorHAnsi" w:hAnsiTheme="majorHAnsi" w:cstheme="majorHAnsi"/>
          <w:sz w:val="22"/>
          <w:szCs w:val="22"/>
        </w:rPr>
        <w:t xml:space="preserve"> </w:t>
      </w:r>
      <w:r w:rsidR="005C0C05">
        <w:rPr>
          <w:rFonts w:asciiTheme="majorHAnsi" w:hAnsiTheme="majorHAnsi" w:cstheme="majorHAnsi"/>
          <w:sz w:val="22"/>
          <w:szCs w:val="22"/>
        </w:rPr>
        <w:t xml:space="preserve">relies on undergrowth and bushes for foraging </w:t>
      </w:r>
      <w:r w:rsidR="0079320D">
        <w:rPr>
          <w:rFonts w:asciiTheme="majorHAnsi" w:hAnsiTheme="majorHAnsi" w:cstheme="majorHAnsi"/>
          <w:noProof/>
          <w:sz w:val="22"/>
          <w:szCs w:val="22"/>
        </w:rPr>
        <w:t>(Haneda &amp; Okabe, 1970)</w:t>
      </w:r>
      <w:r w:rsidR="005C0C05">
        <w:rPr>
          <w:rFonts w:asciiTheme="majorHAnsi" w:hAnsiTheme="majorHAnsi" w:cstheme="majorHAnsi"/>
          <w:sz w:val="22"/>
          <w:szCs w:val="22"/>
        </w:rPr>
        <w:t xml:space="preserve"> and typhoon disturbance has the potential to alter the structure of this habitat </w:t>
      </w:r>
      <w:r w:rsidR="00D87766">
        <w:rPr>
          <w:rFonts w:asciiTheme="majorHAnsi" w:hAnsiTheme="majorHAnsi" w:cstheme="majorHAnsi"/>
          <w:noProof/>
          <w:sz w:val="22"/>
          <w:szCs w:val="22"/>
        </w:rPr>
        <w:t>(Abbas et al., 2020; Elliott &amp; Nino, 1960)</w:t>
      </w:r>
      <w:r w:rsidR="005C0C05">
        <w:rPr>
          <w:rFonts w:asciiTheme="majorHAnsi" w:hAnsiTheme="majorHAnsi" w:cstheme="majorHAnsi"/>
          <w:sz w:val="22"/>
          <w:szCs w:val="22"/>
        </w:rPr>
        <w:t>, in turn</w:t>
      </w:r>
      <w:r w:rsidR="00235CD4">
        <w:rPr>
          <w:rFonts w:asciiTheme="majorHAnsi" w:hAnsiTheme="majorHAnsi" w:cstheme="majorHAnsi"/>
          <w:sz w:val="22"/>
          <w:szCs w:val="22"/>
        </w:rPr>
        <w:t>,</w:t>
      </w:r>
      <w:r w:rsidR="005C0C05">
        <w:rPr>
          <w:rFonts w:asciiTheme="majorHAnsi" w:hAnsiTheme="majorHAnsi" w:cstheme="majorHAnsi"/>
          <w:sz w:val="22"/>
          <w:szCs w:val="22"/>
        </w:rPr>
        <w:t xml:space="preserve"> affecting</w:t>
      </w:r>
      <w:r w:rsidR="00235CD4">
        <w:rPr>
          <w:rFonts w:asciiTheme="majorHAnsi" w:hAnsiTheme="majorHAnsi" w:cstheme="majorHAnsi"/>
          <w:sz w:val="22"/>
          <w:szCs w:val="22"/>
        </w:rPr>
        <w:t xml:space="preserve"> the</w:t>
      </w:r>
      <w:r w:rsidR="005C0C05">
        <w:rPr>
          <w:rFonts w:asciiTheme="majorHAnsi" w:hAnsiTheme="majorHAnsi" w:cstheme="majorHAnsi"/>
          <w:sz w:val="22"/>
          <w:szCs w:val="22"/>
        </w:rPr>
        <w:t xml:space="preserve"> invertebrate communities on which </w:t>
      </w:r>
      <w:r w:rsidR="005C0C05" w:rsidRPr="00B04C3A">
        <w:rPr>
          <w:rFonts w:asciiTheme="majorHAnsi" w:hAnsiTheme="majorHAnsi" w:cstheme="majorHAnsi"/>
          <w:i/>
          <w:iCs/>
          <w:sz w:val="22"/>
          <w:szCs w:val="22"/>
        </w:rPr>
        <w:t>H. diphone</w:t>
      </w:r>
      <w:r w:rsidR="005C0C05">
        <w:rPr>
          <w:rFonts w:asciiTheme="majorHAnsi" w:hAnsiTheme="majorHAnsi" w:cstheme="majorHAnsi"/>
          <w:sz w:val="22"/>
          <w:szCs w:val="22"/>
        </w:rPr>
        <w:t xml:space="preserve"> feeds</w:t>
      </w:r>
      <w:r w:rsidR="00560FF6">
        <w:rPr>
          <w:rFonts w:asciiTheme="majorHAnsi" w:hAnsiTheme="majorHAnsi" w:cstheme="majorHAnsi"/>
          <w:sz w:val="22"/>
          <w:szCs w:val="22"/>
        </w:rPr>
        <w:t xml:space="preserve"> </w:t>
      </w:r>
      <w:r w:rsidR="00560FF6">
        <w:rPr>
          <w:rFonts w:asciiTheme="majorHAnsi" w:hAnsiTheme="majorHAnsi" w:cstheme="majorHAnsi"/>
          <w:noProof/>
          <w:sz w:val="22"/>
          <w:szCs w:val="22"/>
        </w:rPr>
        <w:t>(Azuma et al., 1997)</w:t>
      </w:r>
      <w:r w:rsidR="005C0C05">
        <w:rPr>
          <w:rFonts w:asciiTheme="majorHAnsi" w:hAnsiTheme="majorHAnsi" w:cstheme="majorHAnsi"/>
          <w:sz w:val="22"/>
          <w:szCs w:val="22"/>
        </w:rPr>
        <w:t xml:space="preserve">. </w:t>
      </w:r>
      <w:r w:rsidR="00B04C3A">
        <w:rPr>
          <w:rFonts w:asciiTheme="majorHAnsi" w:hAnsiTheme="majorHAnsi" w:cstheme="majorHAnsi"/>
          <w:sz w:val="22"/>
          <w:szCs w:val="22"/>
        </w:rPr>
        <w:t xml:space="preserve">In contrast, the forest specialist </w:t>
      </w:r>
      <w:r w:rsidR="00B04C3A" w:rsidRPr="00B04C3A">
        <w:rPr>
          <w:rFonts w:asciiTheme="majorHAnsi" w:hAnsiTheme="majorHAnsi" w:cstheme="majorHAnsi"/>
          <w:i/>
          <w:iCs/>
          <w:sz w:val="22"/>
          <w:szCs w:val="22"/>
        </w:rPr>
        <w:t>O. elegans</w:t>
      </w:r>
      <w:r w:rsidR="00B04C3A">
        <w:rPr>
          <w:rFonts w:asciiTheme="majorHAnsi" w:hAnsiTheme="majorHAnsi" w:cstheme="majorHAnsi"/>
          <w:sz w:val="22"/>
          <w:szCs w:val="22"/>
        </w:rPr>
        <w:t xml:space="preserve"> was not detected less frequently after the typhoons, suggesting that </w:t>
      </w:r>
      <w:r w:rsidR="009914F4">
        <w:rPr>
          <w:rFonts w:asciiTheme="majorHAnsi" w:hAnsiTheme="majorHAnsi" w:cstheme="majorHAnsi"/>
          <w:sz w:val="22"/>
          <w:szCs w:val="22"/>
        </w:rPr>
        <w:t>its habitat and/or foraging were unaffected by the typhoons</w:t>
      </w:r>
      <w:r w:rsidR="00B04C3A">
        <w:rPr>
          <w:rFonts w:asciiTheme="majorHAnsi" w:hAnsiTheme="majorHAnsi" w:cstheme="majorHAnsi"/>
          <w:sz w:val="22"/>
          <w:szCs w:val="22"/>
        </w:rPr>
        <w:t xml:space="preserve"> </w:t>
      </w:r>
      <w:commentRangeEnd w:id="18"/>
      <w:r w:rsidR="00FE49F9">
        <w:rPr>
          <w:rStyle w:val="CommentReference"/>
        </w:rPr>
        <w:commentReference w:id="18"/>
      </w:r>
      <w:r w:rsidR="00993C25">
        <w:rPr>
          <w:rFonts w:asciiTheme="majorHAnsi" w:hAnsiTheme="majorHAnsi" w:cstheme="majorHAnsi"/>
          <w:noProof/>
          <w:sz w:val="22"/>
          <w:szCs w:val="22"/>
        </w:rPr>
        <w:t>(Inoue et al., 2019)</w:t>
      </w:r>
      <w:r w:rsidR="00B04C3A">
        <w:rPr>
          <w:rFonts w:asciiTheme="majorHAnsi" w:hAnsiTheme="majorHAnsi" w:cstheme="majorHAnsi"/>
          <w:sz w:val="22"/>
          <w:szCs w:val="22"/>
        </w:rPr>
        <w:t xml:space="preserve">. Such species-specific responses to disturbance may more generally reflect differences in life history and </w:t>
      </w:r>
      <w:r w:rsidR="00235CD4">
        <w:rPr>
          <w:rFonts w:asciiTheme="majorHAnsi" w:hAnsiTheme="majorHAnsi" w:cstheme="majorHAnsi"/>
          <w:sz w:val="22"/>
          <w:szCs w:val="22"/>
        </w:rPr>
        <w:t>other</w:t>
      </w:r>
      <w:r w:rsidR="00B04C3A">
        <w:rPr>
          <w:rFonts w:asciiTheme="majorHAnsi" w:hAnsiTheme="majorHAnsi" w:cstheme="majorHAnsi"/>
          <w:sz w:val="22"/>
          <w:szCs w:val="22"/>
        </w:rPr>
        <w:t xml:space="preserve"> functional response traits </w:t>
      </w:r>
      <w:r w:rsidR="00B04C3A">
        <w:rPr>
          <w:rFonts w:asciiTheme="majorHAnsi" w:hAnsiTheme="majorHAnsi" w:cstheme="majorHAnsi"/>
          <w:noProof/>
          <w:sz w:val="22"/>
          <w:szCs w:val="22"/>
        </w:rPr>
        <w:t>(Suding et al., 2008)</w:t>
      </w:r>
      <w:r w:rsidR="00B04C3A">
        <w:rPr>
          <w:rFonts w:asciiTheme="majorHAnsi" w:hAnsiTheme="majorHAnsi" w:cstheme="majorHAnsi"/>
          <w:sz w:val="22"/>
          <w:szCs w:val="22"/>
        </w:rPr>
        <w:t xml:space="preserve">, </w:t>
      </w:r>
      <w:r w:rsidR="00D04594">
        <w:rPr>
          <w:rFonts w:asciiTheme="majorHAnsi" w:hAnsiTheme="majorHAnsi" w:cstheme="majorHAnsi"/>
          <w:sz w:val="22"/>
          <w:szCs w:val="22"/>
        </w:rPr>
        <w:t>which can be useful predictors of community dynamics, disassembly, and stability in birds (</w:t>
      </w:r>
      <w:r w:rsidR="00D04594" w:rsidRPr="00D04594">
        <w:rPr>
          <w:rFonts w:asciiTheme="majorHAnsi" w:hAnsiTheme="majorHAnsi" w:cstheme="majorHAnsi"/>
          <w:i/>
          <w:iCs/>
          <w:sz w:val="22"/>
          <w:szCs w:val="22"/>
        </w:rPr>
        <w:t>e.g.</w:t>
      </w:r>
      <w:r w:rsidR="00D04594">
        <w:rPr>
          <w:rFonts w:asciiTheme="majorHAnsi" w:hAnsiTheme="majorHAnsi" w:cstheme="majorHAnsi"/>
          <w:sz w:val="22"/>
          <w:szCs w:val="22"/>
        </w:rPr>
        <w:t xml:space="preserve">, </w:t>
      </w:r>
      <w:r w:rsidR="00D04594">
        <w:rPr>
          <w:rFonts w:asciiTheme="majorHAnsi" w:hAnsiTheme="majorHAnsi" w:cstheme="majorHAnsi"/>
          <w:noProof/>
          <w:sz w:val="22"/>
          <w:szCs w:val="22"/>
        </w:rPr>
        <w:t>Ausprey et al., 2022; Burivalova et al., 2015; Hordley et al., 2021; Zhang et al., 2016)</w:t>
      </w:r>
      <w:r w:rsidR="00D04594">
        <w:rPr>
          <w:rFonts w:asciiTheme="majorHAnsi" w:hAnsiTheme="majorHAnsi" w:cstheme="majorHAnsi"/>
          <w:sz w:val="22"/>
          <w:szCs w:val="22"/>
        </w:rPr>
        <w:t>. Similarly, differen</w:t>
      </w:r>
      <w:r w:rsidR="0005396E">
        <w:rPr>
          <w:rFonts w:asciiTheme="majorHAnsi" w:hAnsiTheme="majorHAnsi" w:cstheme="majorHAnsi"/>
          <w:sz w:val="22"/>
          <w:szCs w:val="22"/>
        </w:rPr>
        <w:t>t</w:t>
      </w:r>
      <w:r w:rsidR="004E468A">
        <w:rPr>
          <w:rFonts w:asciiTheme="majorHAnsi" w:hAnsiTheme="majorHAnsi" w:cstheme="majorHAnsi"/>
          <w:sz w:val="22"/>
          <w:szCs w:val="22"/>
        </w:rPr>
        <w:t xml:space="preserve"> vocalisation typhoon responses among </w:t>
      </w:r>
      <w:r w:rsidR="00D04594">
        <w:rPr>
          <w:rFonts w:asciiTheme="majorHAnsi" w:hAnsiTheme="majorHAnsi" w:cstheme="majorHAnsi"/>
          <w:sz w:val="22"/>
          <w:szCs w:val="22"/>
        </w:rPr>
        <w:t xml:space="preserve">field sites may reflect </w:t>
      </w:r>
      <w:r w:rsidR="0005396E">
        <w:rPr>
          <w:rFonts w:asciiTheme="majorHAnsi" w:hAnsiTheme="majorHAnsi" w:cstheme="majorHAnsi"/>
          <w:sz w:val="22"/>
          <w:szCs w:val="22"/>
        </w:rPr>
        <w:t xml:space="preserve">differences in underlying vegetative changes as determined by plant functional response traits. For example, </w:t>
      </w:r>
      <w:r w:rsidR="00A05CE9">
        <w:rPr>
          <w:rFonts w:asciiTheme="majorHAnsi" w:hAnsiTheme="majorHAnsi" w:cstheme="majorHAnsi"/>
          <w:noProof/>
          <w:sz w:val="22"/>
          <w:szCs w:val="22"/>
        </w:rPr>
        <w:t xml:space="preserve">Craven </w:t>
      </w:r>
      <w:r w:rsidR="00A05CE9" w:rsidRPr="00A05CE9">
        <w:rPr>
          <w:rFonts w:asciiTheme="majorHAnsi" w:hAnsiTheme="majorHAnsi" w:cstheme="majorHAnsi"/>
          <w:i/>
          <w:iCs/>
          <w:noProof/>
          <w:sz w:val="22"/>
          <w:szCs w:val="22"/>
        </w:rPr>
        <w:t>et al</w:t>
      </w:r>
      <w:r w:rsidR="00A05CE9">
        <w:rPr>
          <w:rFonts w:asciiTheme="majorHAnsi" w:hAnsiTheme="majorHAnsi" w:cstheme="majorHAnsi"/>
          <w:noProof/>
          <w:sz w:val="22"/>
          <w:szCs w:val="22"/>
        </w:rPr>
        <w:t>. (2016)</w:t>
      </w:r>
      <w:r w:rsidR="00A05CE9">
        <w:rPr>
          <w:rFonts w:asciiTheme="majorHAnsi" w:hAnsiTheme="majorHAnsi" w:cstheme="majorHAnsi"/>
          <w:sz w:val="22"/>
          <w:szCs w:val="22"/>
        </w:rPr>
        <w:t xml:space="preserve"> found that</w:t>
      </w:r>
      <w:r w:rsidR="00A3623D">
        <w:rPr>
          <w:rFonts w:asciiTheme="majorHAnsi" w:hAnsiTheme="majorHAnsi" w:cstheme="majorHAnsi"/>
          <w:sz w:val="22"/>
          <w:szCs w:val="22"/>
        </w:rPr>
        <w:t xml:space="preserve"> functionally diverse</w:t>
      </w:r>
      <w:r w:rsidR="00A05CE9">
        <w:rPr>
          <w:rFonts w:asciiTheme="majorHAnsi" w:hAnsiTheme="majorHAnsi" w:cstheme="majorHAnsi"/>
          <w:sz w:val="22"/>
          <w:szCs w:val="22"/>
        </w:rPr>
        <w:t xml:space="preserve"> </w:t>
      </w:r>
      <w:r w:rsidR="00A3623D">
        <w:rPr>
          <w:rFonts w:asciiTheme="majorHAnsi" w:hAnsiTheme="majorHAnsi" w:cstheme="majorHAnsi"/>
          <w:sz w:val="22"/>
          <w:szCs w:val="22"/>
        </w:rPr>
        <w:t xml:space="preserve">Canadian forests were dominated by trees with response traits that </w:t>
      </w:r>
      <w:r w:rsidR="00C35EEA">
        <w:rPr>
          <w:rFonts w:asciiTheme="majorHAnsi" w:hAnsiTheme="majorHAnsi" w:cstheme="majorHAnsi"/>
          <w:sz w:val="22"/>
          <w:szCs w:val="22"/>
        </w:rPr>
        <w:t>promoted resilience to</w:t>
      </w:r>
      <w:r w:rsidR="00A3623D">
        <w:rPr>
          <w:rFonts w:asciiTheme="majorHAnsi" w:hAnsiTheme="majorHAnsi" w:cstheme="majorHAnsi"/>
          <w:sz w:val="22"/>
          <w:szCs w:val="22"/>
        </w:rPr>
        <w:t xml:space="preserve"> recurrent </w:t>
      </w:r>
      <w:r w:rsidR="00C35EEA">
        <w:rPr>
          <w:rFonts w:asciiTheme="majorHAnsi" w:hAnsiTheme="majorHAnsi" w:cstheme="majorHAnsi"/>
          <w:sz w:val="22"/>
          <w:szCs w:val="22"/>
        </w:rPr>
        <w:t xml:space="preserve">anthropogenic </w:t>
      </w:r>
      <w:r w:rsidR="00A3623D">
        <w:rPr>
          <w:rFonts w:asciiTheme="majorHAnsi" w:hAnsiTheme="majorHAnsi" w:cstheme="majorHAnsi"/>
          <w:sz w:val="22"/>
          <w:szCs w:val="22"/>
        </w:rPr>
        <w:t>disturbance</w:t>
      </w:r>
      <w:r w:rsidR="00C35EEA">
        <w:rPr>
          <w:rFonts w:asciiTheme="majorHAnsi" w:hAnsiTheme="majorHAnsi" w:cstheme="majorHAnsi"/>
          <w:sz w:val="22"/>
          <w:szCs w:val="22"/>
        </w:rPr>
        <w:t xml:space="preserve"> through rapid regrowth</w:t>
      </w:r>
      <w:r w:rsidR="00A3623D">
        <w:rPr>
          <w:rFonts w:asciiTheme="majorHAnsi" w:hAnsiTheme="majorHAnsi" w:cstheme="majorHAnsi"/>
          <w:sz w:val="22"/>
          <w:szCs w:val="22"/>
        </w:rPr>
        <w:t xml:space="preserve">, rather than </w:t>
      </w:r>
      <w:r w:rsidR="00C35EEA">
        <w:rPr>
          <w:rFonts w:asciiTheme="majorHAnsi" w:hAnsiTheme="majorHAnsi" w:cstheme="majorHAnsi"/>
          <w:sz w:val="22"/>
          <w:szCs w:val="22"/>
        </w:rPr>
        <w:t xml:space="preserve">resistance to </w:t>
      </w:r>
      <w:r w:rsidR="00A3623D">
        <w:rPr>
          <w:rFonts w:asciiTheme="majorHAnsi" w:hAnsiTheme="majorHAnsi" w:cstheme="majorHAnsi"/>
          <w:sz w:val="22"/>
          <w:szCs w:val="22"/>
        </w:rPr>
        <w:t>projected climate change</w:t>
      </w:r>
      <w:r w:rsidR="00C35EEA">
        <w:rPr>
          <w:rFonts w:asciiTheme="majorHAnsi" w:hAnsiTheme="majorHAnsi" w:cstheme="majorHAnsi"/>
          <w:sz w:val="22"/>
          <w:szCs w:val="22"/>
        </w:rPr>
        <w:t xml:space="preserve"> through drought or </w:t>
      </w:r>
      <w:r w:rsidR="004E468A">
        <w:rPr>
          <w:rFonts w:asciiTheme="majorHAnsi" w:hAnsiTheme="majorHAnsi" w:cstheme="majorHAnsi"/>
          <w:sz w:val="22"/>
          <w:szCs w:val="22"/>
        </w:rPr>
        <w:t>flood</w:t>
      </w:r>
      <w:r w:rsidR="00C35EEA">
        <w:rPr>
          <w:rFonts w:asciiTheme="majorHAnsi" w:hAnsiTheme="majorHAnsi" w:cstheme="majorHAnsi"/>
          <w:sz w:val="22"/>
          <w:szCs w:val="22"/>
        </w:rPr>
        <w:t xml:space="preserve"> tolerance</w:t>
      </w:r>
      <w:r w:rsidR="00A3623D">
        <w:rPr>
          <w:rFonts w:asciiTheme="majorHAnsi" w:hAnsiTheme="majorHAnsi" w:cstheme="majorHAnsi"/>
          <w:sz w:val="22"/>
          <w:szCs w:val="22"/>
        </w:rPr>
        <w:t>.</w:t>
      </w:r>
      <w:r w:rsidR="00C35EEA">
        <w:rPr>
          <w:rFonts w:asciiTheme="majorHAnsi" w:hAnsiTheme="majorHAnsi" w:cstheme="majorHAnsi"/>
          <w:sz w:val="22"/>
          <w:szCs w:val="22"/>
        </w:rPr>
        <w:t xml:space="preserve"> </w:t>
      </w:r>
      <w:r w:rsidR="00A3623D">
        <w:rPr>
          <w:rFonts w:asciiTheme="majorHAnsi" w:hAnsiTheme="majorHAnsi" w:cstheme="majorHAnsi"/>
          <w:sz w:val="22"/>
          <w:szCs w:val="22"/>
        </w:rPr>
        <w:t>The r</w:t>
      </w:r>
      <w:r w:rsidR="00A05CE9">
        <w:rPr>
          <w:rFonts w:asciiTheme="majorHAnsi" w:hAnsiTheme="majorHAnsi" w:cstheme="majorHAnsi"/>
          <w:sz w:val="22"/>
          <w:szCs w:val="22"/>
        </w:rPr>
        <w:t>esponse traits</w:t>
      </w:r>
      <w:r w:rsidR="00A3623D">
        <w:rPr>
          <w:rFonts w:asciiTheme="majorHAnsi" w:hAnsiTheme="majorHAnsi" w:cstheme="majorHAnsi"/>
          <w:sz w:val="22"/>
          <w:szCs w:val="22"/>
        </w:rPr>
        <w:t xml:space="preserve"> of plants</w:t>
      </w:r>
      <w:r w:rsidR="00A05CE9">
        <w:rPr>
          <w:rFonts w:asciiTheme="majorHAnsi" w:hAnsiTheme="majorHAnsi" w:cstheme="majorHAnsi"/>
          <w:sz w:val="22"/>
          <w:szCs w:val="22"/>
        </w:rPr>
        <w:t xml:space="preserve"> may </w:t>
      </w:r>
      <w:r w:rsidR="00A3623D">
        <w:rPr>
          <w:rFonts w:asciiTheme="majorHAnsi" w:hAnsiTheme="majorHAnsi" w:cstheme="majorHAnsi"/>
          <w:sz w:val="22"/>
          <w:szCs w:val="22"/>
        </w:rPr>
        <w:t>then</w:t>
      </w:r>
      <w:r w:rsidR="001B549B">
        <w:rPr>
          <w:rFonts w:asciiTheme="majorHAnsi" w:hAnsiTheme="majorHAnsi" w:cstheme="majorHAnsi"/>
          <w:sz w:val="22"/>
          <w:szCs w:val="22"/>
        </w:rPr>
        <w:t>,</w:t>
      </w:r>
      <w:r w:rsidR="00A3623D">
        <w:rPr>
          <w:rFonts w:asciiTheme="majorHAnsi" w:hAnsiTheme="majorHAnsi" w:cstheme="majorHAnsi"/>
          <w:sz w:val="22"/>
          <w:szCs w:val="22"/>
        </w:rPr>
        <w:t xml:space="preserve"> </w:t>
      </w:r>
      <w:r w:rsidR="00A05CE9">
        <w:rPr>
          <w:rFonts w:asciiTheme="majorHAnsi" w:hAnsiTheme="majorHAnsi" w:cstheme="majorHAnsi"/>
          <w:sz w:val="22"/>
          <w:szCs w:val="22"/>
        </w:rPr>
        <w:t>in turn</w:t>
      </w:r>
      <w:r w:rsidR="001B549B">
        <w:rPr>
          <w:rFonts w:asciiTheme="majorHAnsi" w:hAnsiTheme="majorHAnsi" w:cstheme="majorHAnsi"/>
          <w:sz w:val="22"/>
          <w:szCs w:val="22"/>
        </w:rPr>
        <w:t>,</w:t>
      </w:r>
      <w:r w:rsidR="00A05CE9">
        <w:rPr>
          <w:rFonts w:asciiTheme="majorHAnsi" w:hAnsiTheme="majorHAnsi" w:cstheme="majorHAnsi"/>
          <w:sz w:val="22"/>
          <w:szCs w:val="22"/>
        </w:rPr>
        <w:t xml:space="preserve"> determine the structural habitat change experienced by birds and other </w:t>
      </w:r>
      <w:r w:rsidR="00A05CE9">
        <w:rPr>
          <w:rFonts w:asciiTheme="majorHAnsi" w:hAnsiTheme="majorHAnsi" w:cstheme="majorHAnsi"/>
          <w:sz w:val="22"/>
          <w:szCs w:val="22"/>
        </w:rPr>
        <w:lastRenderedPageBreak/>
        <w:t>vocalising animals (</w:t>
      </w:r>
      <w:r w:rsidR="00A05CE9" w:rsidRPr="00A05CE9">
        <w:rPr>
          <w:rFonts w:asciiTheme="majorHAnsi" w:hAnsiTheme="majorHAnsi" w:cstheme="majorHAnsi"/>
          <w:i/>
          <w:iCs/>
          <w:sz w:val="22"/>
          <w:szCs w:val="22"/>
        </w:rPr>
        <w:t>e.g.</w:t>
      </w:r>
      <w:r w:rsidR="00A05CE9">
        <w:rPr>
          <w:rFonts w:asciiTheme="majorHAnsi" w:hAnsiTheme="majorHAnsi" w:cstheme="majorHAnsi"/>
          <w:sz w:val="22"/>
          <w:szCs w:val="22"/>
        </w:rPr>
        <w:t xml:space="preserve">, </w:t>
      </w:r>
      <w:r w:rsidR="00A05CE9">
        <w:rPr>
          <w:rFonts w:asciiTheme="majorHAnsi" w:hAnsiTheme="majorHAnsi" w:cstheme="majorHAnsi"/>
          <w:noProof/>
          <w:sz w:val="22"/>
          <w:szCs w:val="22"/>
        </w:rPr>
        <w:t>Abbas et al., 2020)</w:t>
      </w:r>
      <w:r w:rsidR="00A05CE9">
        <w:rPr>
          <w:rFonts w:asciiTheme="majorHAnsi" w:hAnsiTheme="majorHAnsi" w:cstheme="majorHAnsi"/>
          <w:sz w:val="22"/>
          <w:szCs w:val="22"/>
        </w:rPr>
        <w:t>, as well as directly influencing sound propagation</w:t>
      </w:r>
      <w:r w:rsidR="00176420">
        <w:rPr>
          <w:rFonts w:asciiTheme="majorHAnsi" w:hAnsiTheme="majorHAnsi" w:cstheme="majorHAnsi"/>
          <w:sz w:val="22"/>
          <w:szCs w:val="22"/>
        </w:rPr>
        <w:t xml:space="preserve"> </w:t>
      </w:r>
      <w:r w:rsidR="00176420">
        <w:rPr>
          <w:rFonts w:asciiTheme="majorHAnsi" w:hAnsiTheme="majorHAnsi" w:cstheme="majorHAnsi"/>
          <w:noProof/>
          <w:sz w:val="22"/>
          <w:szCs w:val="22"/>
        </w:rPr>
        <w:t>(Morton, 1975)</w:t>
      </w:r>
      <w:r w:rsidR="00A05CE9">
        <w:rPr>
          <w:rFonts w:asciiTheme="majorHAnsi" w:hAnsiTheme="majorHAnsi" w:cstheme="majorHAnsi"/>
          <w:sz w:val="22"/>
          <w:szCs w:val="22"/>
        </w:rPr>
        <w:t xml:space="preserve">. </w:t>
      </w:r>
    </w:p>
    <w:p w14:paraId="5D4DE426" w14:textId="6775EE7C" w:rsidR="00814486" w:rsidRDefault="00814486" w:rsidP="00620611">
      <w:pPr>
        <w:spacing w:line="360" w:lineRule="auto"/>
        <w:rPr>
          <w:rFonts w:asciiTheme="majorHAnsi" w:hAnsiTheme="majorHAnsi" w:cstheme="majorHAnsi"/>
          <w:sz w:val="22"/>
          <w:szCs w:val="22"/>
        </w:rPr>
      </w:pPr>
      <w:r>
        <w:rPr>
          <w:rFonts w:asciiTheme="majorHAnsi" w:hAnsiTheme="majorHAnsi" w:cstheme="majorHAnsi"/>
          <w:sz w:val="22"/>
          <w:szCs w:val="22"/>
        </w:rPr>
        <w:tab/>
      </w:r>
      <w:r w:rsidR="00CA4DEB">
        <w:rPr>
          <w:rFonts w:asciiTheme="majorHAnsi" w:hAnsiTheme="majorHAnsi" w:cstheme="majorHAnsi"/>
          <w:sz w:val="22"/>
          <w:szCs w:val="22"/>
        </w:rPr>
        <w:t xml:space="preserve">Though we and others have demonstrated the capacity for </w:t>
      </w:r>
      <w:r w:rsidR="005D1386">
        <w:rPr>
          <w:rFonts w:asciiTheme="majorHAnsi" w:hAnsiTheme="majorHAnsi" w:cstheme="majorHAnsi"/>
          <w:sz w:val="22"/>
          <w:szCs w:val="22"/>
        </w:rPr>
        <w:t xml:space="preserve">passive acoustic monitoring methods to capture unpredictable extreme weather events </w:t>
      </w:r>
      <w:r w:rsidR="005D1386">
        <w:rPr>
          <w:rFonts w:asciiTheme="majorHAnsi" w:hAnsiTheme="majorHAnsi" w:cstheme="majorHAnsi"/>
          <w:noProof/>
          <w:sz w:val="22"/>
          <w:szCs w:val="22"/>
        </w:rPr>
        <w:t>(Gottesman et al., 2021; Simmons et al., 2021)</w:t>
      </w:r>
      <w:r w:rsidR="005D1386">
        <w:rPr>
          <w:rFonts w:asciiTheme="majorHAnsi" w:hAnsiTheme="majorHAnsi" w:cstheme="majorHAnsi"/>
          <w:sz w:val="22"/>
          <w:szCs w:val="22"/>
        </w:rPr>
        <w:t xml:space="preserve">, such methods </w:t>
      </w:r>
      <w:r w:rsidR="001B549B">
        <w:rPr>
          <w:rFonts w:asciiTheme="majorHAnsi" w:hAnsiTheme="majorHAnsi" w:cstheme="majorHAnsi"/>
          <w:sz w:val="22"/>
          <w:szCs w:val="22"/>
        </w:rPr>
        <w:t>are often</w:t>
      </w:r>
      <w:r w:rsidR="005D1386">
        <w:rPr>
          <w:rFonts w:asciiTheme="majorHAnsi" w:hAnsiTheme="majorHAnsi" w:cstheme="majorHAnsi"/>
          <w:sz w:val="22"/>
          <w:szCs w:val="22"/>
        </w:rPr>
        <w:t xml:space="preserve"> limited in their ability to accurately reflect biodiversity patterns. A recent meta-analysis reports a generally positive link between acoustic indices and biodiversity</w:t>
      </w:r>
      <w:r w:rsidR="00F24971">
        <w:rPr>
          <w:rFonts w:asciiTheme="majorHAnsi" w:hAnsiTheme="majorHAnsi" w:cstheme="majorHAnsi"/>
          <w:sz w:val="22"/>
          <w:szCs w:val="22"/>
        </w:rPr>
        <w:t xml:space="preserve"> </w:t>
      </w:r>
      <w:r w:rsidR="00F24971">
        <w:rPr>
          <w:rFonts w:asciiTheme="majorHAnsi" w:hAnsiTheme="majorHAnsi" w:cstheme="majorHAnsi"/>
          <w:noProof/>
          <w:sz w:val="22"/>
          <w:szCs w:val="22"/>
        </w:rPr>
        <w:t>(Alcocer et al., 2022)</w:t>
      </w:r>
      <w:r w:rsidR="005D1386">
        <w:rPr>
          <w:rFonts w:asciiTheme="majorHAnsi" w:hAnsiTheme="majorHAnsi" w:cstheme="majorHAnsi"/>
          <w:sz w:val="22"/>
          <w:szCs w:val="22"/>
        </w:rPr>
        <w:t>, but one with diminishing effect sizes over time as studies increasingly forego appropriate validation</w:t>
      </w:r>
      <w:r w:rsidR="00F24971">
        <w:rPr>
          <w:rFonts w:asciiTheme="majorHAnsi" w:hAnsiTheme="majorHAnsi" w:cstheme="majorHAnsi"/>
          <w:sz w:val="22"/>
          <w:szCs w:val="22"/>
        </w:rPr>
        <w:t>,</w:t>
      </w:r>
      <w:r w:rsidR="005D1386">
        <w:rPr>
          <w:rFonts w:asciiTheme="majorHAnsi" w:hAnsiTheme="majorHAnsi" w:cstheme="majorHAnsi"/>
          <w:sz w:val="22"/>
          <w:szCs w:val="22"/>
        </w:rPr>
        <w:t xml:space="preserve"> and as study designs incorporate yet wider varieties of non-target sounds, which can hinder the interpretability of those acoustic indices aiming to reflect biodiversity </w:t>
      </w:r>
      <w:r w:rsidR="005D1386">
        <w:rPr>
          <w:rFonts w:asciiTheme="majorHAnsi" w:hAnsiTheme="majorHAnsi" w:cstheme="majorHAnsi"/>
          <w:noProof/>
          <w:sz w:val="22"/>
          <w:szCs w:val="22"/>
        </w:rPr>
        <w:t>(Ross et al., 2021</w:t>
      </w:r>
      <w:r w:rsidR="003C505E">
        <w:rPr>
          <w:rFonts w:asciiTheme="majorHAnsi" w:hAnsiTheme="majorHAnsi" w:cstheme="majorHAnsi"/>
          <w:noProof/>
          <w:sz w:val="22"/>
          <w:szCs w:val="22"/>
        </w:rPr>
        <w:t>a</w:t>
      </w:r>
      <w:r w:rsidR="005D1386">
        <w:rPr>
          <w:rFonts w:asciiTheme="majorHAnsi" w:hAnsiTheme="majorHAnsi" w:cstheme="majorHAnsi"/>
          <w:noProof/>
          <w:sz w:val="22"/>
          <w:szCs w:val="22"/>
        </w:rPr>
        <w:t>)</w:t>
      </w:r>
      <w:r w:rsidR="005D1386">
        <w:rPr>
          <w:rFonts w:asciiTheme="majorHAnsi" w:hAnsiTheme="majorHAnsi" w:cstheme="majorHAnsi"/>
          <w:sz w:val="22"/>
          <w:szCs w:val="22"/>
        </w:rPr>
        <w:t xml:space="preserve">. </w:t>
      </w:r>
      <w:r w:rsidR="00F24971">
        <w:rPr>
          <w:rFonts w:asciiTheme="majorHAnsi" w:hAnsiTheme="majorHAnsi" w:cstheme="majorHAnsi"/>
          <w:sz w:val="22"/>
          <w:szCs w:val="22"/>
        </w:rPr>
        <w:t xml:space="preserve">Though our acoustic indices and automated species vocalisation results were not a perfect match here, their joint use provides two separate lines of evidence for typhoon-induced soundscape change; such species and soundscape methods are still rarely used in combination despite their clear potential to provide complementary information on ecological </w:t>
      </w:r>
      <w:r w:rsidR="00677D2F">
        <w:rPr>
          <w:rFonts w:asciiTheme="majorHAnsi" w:hAnsiTheme="majorHAnsi" w:cstheme="majorHAnsi"/>
          <w:sz w:val="22"/>
          <w:szCs w:val="22"/>
        </w:rPr>
        <w:t>dynamics</w:t>
      </w:r>
      <w:r w:rsidR="006A5061">
        <w:rPr>
          <w:rFonts w:asciiTheme="majorHAnsi" w:hAnsiTheme="majorHAnsi" w:cstheme="majorHAnsi"/>
          <w:sz w:val="22"/>
          <w:szCs w:val="22"/>
        </w:rPr>
        <w:t xml:space="preserve"> (</w:t>
      </w:r>
      <w:r w:rsidR="006A5061" w:rsidRPr="006A5061">
        <w:rPr>
          <w:rFonts w:asciiTheme="majorHAnsi" w:hAnsiTheme="majorHAnsi" w:cstheme="majorHAnsi"/>
          <w:i/>
          <w:iCs/>
          <w:sz w:val="22"/>
          <w:szCs w:val="22"/>
        </w:rPr>
        <w:t>e.g.</w:t>
      </w:r>
      <w:r w:rsidR="006A5061">
        <w:rPr>
          <w:rFonts w:asciiTheme="majorHAnsi" w:hAnsiTheme="majorHAnsi" w:cstheme="majorHAnsi"/>
          <w:sz w:val="22"/>
          <w:szCs w:val="22"/>
        </w:rPr>
        <w:t>,</w:t>
      </w:r>
      <w:r w:rsidR="00F24971">
        <w:rPr>
          <w:rFonts w:asciiTheme="majorHAnsi" w:hAnsiTheme="majorHAnsi" w:cstheme="majorHAnsi"/>
          <w:sz w:val="22"/>
          <w:szCs w:val="22"/>
        </w:rPr>
        <w:t xml:space="preserve"> </w:t>
      </w:r>
      <w:r w:rsidR="00A65DCC">
        <w:rPr>
          <w:rFonts w:asciiTheme="majorHAnsi" w:hAnsiTheme="majorHAnsi" w:cstheme="majorHAnsi"/>
          <w:noProof/>
          <w:sz w:val="22"/>
          <w:szCs w:val="22"/>
        </w:rPr>
        <w:t>Ferreira et al., 2018; Ross et al., 2018)</w:t>
      </w:r>
      <w:r w:rsidR="00A65DCC">
        <w:rPr>
          <w:rFonts w:asciiTheme="majorHAnsi" w:hAnsiTheme="majorHAnsi" w:cstheme="majorHAnsi"/>
          <w:sz w:val="22"/>
          <w:szCs w:val="22"/>
        </w:rPr>
        <w:t>.</w:t>
      </w:r>
      <w:r w:rsidR="00C82AF4">
        <w:rPr>
          <w:rFonts w:asciiTheme="majorHAnsi" w:hAnsiTheme="majorHAnsi" w:cstheme="majorHAnsi"/>
          <w:sz w:val="22"/>
          <w:szCs w:val="22"/>
        </w:rPr>
        <w:t xml:space="preserve"> That said, building reliable vocalisation recognition algorithms remains a challenge, particularly when aiming for transferability to different habitats or seasons, which provide a range of non-target sounds beyond those on which algorithms may have been trained. Increasing application of deep learning to such problems will likely help provide a solution (</w:t>
      </w:r>
      <w:r w:rsidR="00C82AF4" w:rsidRPr="00C82AF4">
        <w:rPr>
          <w:rFonts w:asciiTheme="majorHAnsi" w:hAnsiTheme="majorHAnsi" w:cstheme="majorHAnsi"/>
          <w:i/>
          <w:iCs/>
          <w:sz w:val="22"/>
          <w:szCs w:val="22"/>
        </w:rPr>
        <w:t>e.g.</w:t>
      </w:r>
      <w:r w:rsidR="00C82AF4">
        <w:rPr>
          <w:rFonts w:asciiTheme="majorHAnsi" w:hAnsiTheme="majorHAnsi" w:cstheme="majorHAnsi"/>
          <w:sz w:val="22"/>
          <w:szCs w:val="22"/>
        </w:rPr>
        <w:t>, Sethi et al.</w:t>
      </w:r>
      <w:r w:rsidR="007F5C9C">
        <w:rPr>
          <w:rFonts w:asciiTheme="majorHAnsi" w:hAnsiTheme="majorHAnsi" w:cstheme="majorHAnsi"/>
          <w:sz w:val="22"/>
          <w:szCs w:val="22"/>
        </w:rPr>
        <w:t>,</w:t>
      </w:r>
      <w:r w:rsidR="00C82AF4">
        <w:rPr>
          <w:rFonts w:asciiTheme="majorHAnsi" w:hAnsiTheme="majorHAnsi" w:cstheme="majorHAnsi"/>
          <w:sz w:val="22"/>
          <w:szCs w:val="22"/>
        </w:rPr>
        <w:t xml:space="preserve"> 2020</w:t>
      </w:r>
      <w:r w:rsidR="00E1641C">
        <w:rPr>
          <w:rFonts w:asciiTheme="majorHAnsi" w:hAnsiTheme="majorHAnsi" w:cstheme="majorHAnsi"/>
          <w:sz w:val="22"/>
          <w:szCs w:val="22"/>
        </w:rPr>
        <w:t>b</w:t>
      </w:r>
      <w:r w:rsidR="00C82AF4">
        <w:rPr>
          <w:rFonts w:asciiTheme="majorHAnsi" w:hAnsiTheme="majorHAnsi" w:cstheme="majorHAnsi"/>
          <w:sz w:val="22"/>
          <w:szCs w:val="22"/>
        </w:rPr>
        <w:t>) as will continued efforts to build labelled sound libraries from which automated species detection algorithms can be trained (</w:t>
      </w:r>
      <w:proofErr w:type="spellStart"/>
      <w:r w:rsidR="007F5C9C" w:rsidRPr="007F5C9C">
        <w:rPr>
          <w:rFonts w:asciiTheme="majorHAnsi" w:hAnsiTheme="majorHAnsi" w:cstheme="majorHAnsi"/>
          <w:sz w:val="22"/>
          <w:szCs w:val="22"/>
        </w:rPr>
        <w:t>Deichmann</w:t>
      </w:r>
      <w:proofErr w:type="spellEnd"/>
      <w:r w:rsidR="007F5C9C">
        <w:rPr>
          <w:rFonts w:asciiTheme="majorHAnsi" w:hAnsiTheme="majorHAnsi" w:cstheme="majorHAnsi"/>
          <w:sz w:val="22"/>
          <w:szCs w:val="22"/>
        </w:rPr>
        <w:t xml:space="preserve"> et al., 2018</w:t>
      </w:r>
      <w:r w:rsidR="00C82AF4">
        <w:rPr>
          <w:rFonts w:asciiTheme="majorHAnsi" w:hAnsiTheme="majorHAnsi" w:cstheme="majorHAnsi"/>
          <w:sz w:val="22"/>
          <w:szCs w:val="22"/>
        </w:rPr>
        <w:t>).</w:t>
      </w:r>
      <w:r w:rsidR="00A65DCC">
        <w:rPr>
          <w:rFonts w:asciiTheme="majorHAnsi" w:hAnsiTheme="majorHAnsi" w:cstheme="majorHAnsi"/>
          <w:sz w:val="22"/>
          <w:szCs w:val="22"/>
        </w:rPr>
        <w:t xml:space="preserve"> </w:t>
      </w:r>
      <w:r w:rsidR="00CF6792">
        <w:rPr>
          <w:rFonts w:asciiTheme="majorHAnsi" w:hAnsiTheme="majorHAnsi" w:cstheme="majorHAnsi"/>
          <w:sz w:val="22"/>
          <w:szCs w:val="22"/>
        </w:rPr>
        <w:t>Moreover, soundscape dynamics are frequently characterised by strong seasonal cycles (</w:t>
      </w:r>
      <w:r w:rsidR="00CF6792" w:rsidRPr="00CF6792">
        <w:rPr>
          <w:rFonts w:asciiTheme="majorHAnsi" w:hAnsiTheme="majorHAnsi" w:cstheme="majorHAnsi"/>
          <w:i/>
          <w:iCs/>
          <w:sz w:val="22"/>
          <w:szCs w:val="22"/>
        </w:rPr>
        <w:t>e.g.</w:t>
      </w:r>
      <w:r w:rsidR="00CF6792">
        <w:rPr>
          <w:rFonts w:asciiTheme="majorHAnsi" w:hAnsiTheme="majorHAnsi" w:cstheme="majorHAnsi"/>
          <w:sz w:val="22"/>
          <w:szCs w:val="22"/>
        </w:rPr>
        <w:t xml:space="preserve">, </w:t>
      </w:r>
      <w:proofErr w:type="spellStart"/>
      <w:r w:rsidR="00CF6792" w:rsidRPr="00CF6792">
        <w:rPr>
          <w:rFonts w:ascii="Calibri Light" w:hAnsiTheme="majorHAnsi" w:cs="Calibri Light"/>
          <w:sz w:val="22"/>
          <w:lang w:val="en-US"/>
        </w:rPr>
        <w:t>Vokurková</w:t>
      </w:r>
      <w:proofErr w:type="spellEnd"/>
      <w:r w:rsidR="00CF6792" w:rsidRPr="00CF6792">
        <w:rPr>
          <w:rFonts w:ascii="Calibri Light" w:hAnsiTheme="majorHAnsi" w:cs="Calibri Light"/>
          <w:sz w:val="22"/>
          <w:lang w:val="en-US"/>
        </w:rPr>
        <w:t xml:space="preserve"> et al., 2018)</w:t>
      </w:r>
      <w:r w:rsidR="00CF6792">
        <w:rPr>
          <w:rFonts w:asciiTheme="majorHAnsi" w:hAnsiTheme="majorHAnsi" w:cstheme="majorHAnsi"/>
          <w:sz w:val="22"/>
          <w:szCs w:val="22"/>
        </w:rPr>
        <w:t xml:space="preserve">, presenting a challenge when attempting to disentangle disturbance responses from seasonal soundscape change. </w:t>
      </w:r>
      <w:r w:rsidR="005F2783">
        <w:rPr>
          <w:rFonts w:asciiTheme="majorHAnsi" w:hAnsiTheme="majorHAnsi" w:cstheme="majorHAnsi"/>
          <w:sz w:val="22"/>
          <w:szCs w:val="22"/>
        </w:rPr>
        <w:t xml:space="preserve">Our moving average detrend aimed to remove as much seasonal signal as possible, though longer time series are needed for more sophisticated approaches to </w:t>
      </w:r>
      <w:proofErr w:type="spellStart"/>
      <w:r w:rsidR="005F2783">
        <w:rPr>
          <w:rFonts w:asciiTheme="majorHAnsi" w:hAnsiTheme="majorHAnsi" w:cstheme="majorHAnsi"/>
          <w:sz w:val="22"/>
          <w:szCs w:val="22"/>
        </w:rPr>
        <w:t>deseasonalisation</w:t>
      </w:r>
      <w:proofErr w:type="spellEnd"/>
      <w:r w:rsidR="005F2783">
        <w:rPr>
          <w:rFonts w:asciiTheme="majorHAnsi" w:hAnsiTheme="majorHAnsi" w:cstheme="majorHAnsi"/>
          <w:sz w:val="22"/>
          <w:szCs w:val="22"/>
        </w:rPr>
        <w:t xml:space="preserve"> (</w:t>
      </w:r>
      <w:r w:rsidR="005F2783" w:rsidRPr="00825145">
        <w:rPr>
          <w:rFonts w:asciiTheme="majorHAnsi" w:hAnsiTheme="majorHAnsi" w:cstheme="majorHAnsi"/>
          <w:i/>
          <w:iCs/>
          <w:sz w:val="22"/>
          <w:szCs w:val="22"/>
        </w:rPr>
        <w:t>e.g.</w:t>
      </w:r>
      <w:r w:rsidR="005F2783">
        <w:rPr>
          <w:rFonts w:asciiTheme="majorHAnsi" w:hAnsiTheme="majorHAnsi" w:cstheme="majorHAnsi"/>
          <w:sz w:val="22"/>
          <w:szCs w:val="22"/>
        </w:rPr>
        <w:t>, wavelet decomposition) to be effective</w:t>
      </w:r>
      <w:r w:rsidR="00825145">
        <w:rPr>
          <w:rFonts w:asciiTheme="majorHAnsi" w:hAnsiTheme="majorHAnsi" w:cstheme="majorHAnsi"/>
          <w:sz w:val="22"/>
          <w:szCs w:val="22"/>
        </w:rPr>
        <w:t xml:space="preserve"> </w:t>
      </w:r>
      <w:r w:rsidR="00620611">
        <w:rPr>
          <w:rFonts w:asciiTheme="majorHAnsi" w:hAnsiTheme="majorHAnsi" w:cstheme="majorHAnsi"/>
          <w:noProof/>
          <w:sz w:val="22"/>
          <w:szCs w:val="22"/>
        </w:rPr>
        <w:t>(Cazelles et al., 2008)</w:t>
      </w:r>
      <w:r w:rsidR="00620611">
        <w:rPr>
          <w:rFonts w:asciiTheme="majorHAnsi" w:hAnsiTheme="majorHAnsi" w:cstheme="majorHAnsi"/>
          <w:sz w:val="22"/>
          <w:szCs w:val="22"/>
        </w:rPr>
        <w:t xml:space="preserve">. </w:t>
      </w:r>
      <w:r w:rsidR="00171E9E">
        <w:rPr>
          <w:rFonts w:asciiTheme="majorHAnsi" w:hAnsiTheme="majorHAnsi" w:cstheme="majorHAnsi"/>
          <w:sz w:val="22"/>
          <w:szCs w:val="22"/>
        </w:rPr>
        <w:t xml:space="preserve">Our </w:t>
      </w:r>
      <w:r w:rsidR="00171E9E" w:rsidRPr="00171E9E">
        <w:rPr>
          <w:rFonts w:asciiTheme="majorHAnsi" w:hAnsiTheme="majorHAnsi" w:cstheme="majorHAnsi"/>
          <w:sz w:val="22"/>
          <w:szCs w:val="22"/>
        </w:rPr>
        <w:t>k</w:t>
      </w:r>
      <w:r w:rsidR="00171E9E">
        <w:rPr>
          <w:rFonts w:asciiTheme="majorHAnsi" w:hAnsiTheme="majorHAnsi" w:cstheme="majorHAnsi"/>
          <w:sz w:val="22"/>
          <w:szCs w:val="22"/>
        </w:rPr>
        <w:t>-means clustering approach to distinguish field sites by their dominant land use identified an optimal split of two clusters, separating primarily forested sites from those dominated by developed urban or agricultural land use. However,</w:t>
      </w:r>
      <w:r w:rsidR="00720F69">
        <w:rPr>
          <w:rFonts w:asciiTheme="majorHAnsi" w:hAnsiTheme="majorHAnsi" w:cstheme="majorHAnsi"/>
          <w:sz w:val="22"/>
          <w:szCs w:val="22"/>
        </w:rPr>
        <w:t xml:space="preserve"> these </w:t>
      </w:r>
      <w:r w:rsidR="00924CB4">
        <w:rPr>
          <w:rFonts w:asciiTheme="majorHAnsi" w:hAnsiTheme="majorHAnsi" w:cstheme="majorHAnsi"/>
          <w:sz w:val="22"/>
          <w:szCs w:val="22"/>
        </w:rPr>
        <w:t xml:space="preserve">developed </w:t>
      </w:r>
      <w:r w:rsidR="00720F69">
        <w:rPr>
          <w:rFonts w:asciiTheme="majorHAnsi" w:hAnsiTheme="majorHAnsi" w:cstheme="majorHAnsi"/>
          <w:sz w:val="22"/>
          <w:szCs w:val="22"/>
        </w:rPr>
        <w:t xml:space="preserve">land uses can act on ecological dynamics and stability in different ways. For example, </w:t>
      </w:r>
      <w:r w:rsidR="00720F69">
        <w:rPr>
          <w:rFonts w:asciiTheme="majorHAnsi" w:hAnsiTheme="majorHAnsi" w:cstheme="majorHAnsi"/>
          <w:noProof/>
          <w:sz w:val="22"/>
          <w:szCs w:val="22"/>
        </w:rPr>
        <w:t xml:space="preserve">Olivier </w:t>
      </w:r>
      <w:r w:rsidR="00720F69" w:rsidRPr="00720F69">
        <w:rPr>
          <w:rFonts w:asciiTheme="majorHAnsi" w:hAnsiTheme="majorHAnsi" w:cstheme="majorHAnsi"/>
          <w:i/>
          <w:iCs/>
          <w:noProof/>
          <w:sz w:val="22"/>
          <w:szCs w:val="22"/>
        </w:rPr>
        <w:t>et al</w:t>
      </w:r>
      <w:r w:rsidR="00720F69">
        <w:rPr>
          <w:rFonts w:asciiTheme="majorHAnsi" w:hAnsiTheme="majorHAnsi" w:cstheme="majorHAnsi"/>
          <w:noProof/>
          <w:sz w:val="22"/>
          <w:szCs w:val="22"/>
        </w:rPr>
        <w:t>. (2020)</w:t>
      </w:r>
      <w:r w:rsidR="00720F69">
        <w:rPr>
          <w:rFonts w:asciiTheme="majorHAnsi" w:hAnsiTheme="majorHAnsi" w:cstheme="majorHAnsi"/>
          <w:sz w:val="22"/>
          <w:szCs w:val="22"/>
        </w:rPr>
        <w:t xml:space="preserve"> used citizen science data from across France to show that agricultural intensification directly affected population, and</w:t>
      </w:r>
      <w:r w:rsidR="00E73E6F">
        <w:rPr>
          <w:rFonts w:asciiTheme="majorHAnsi" w:hAnsiTheme="majorHAnsi" w:cstheme="majorHAnsi"/>
          <w:sz w:val="22"/>
          <w:szCs w:val="22"/>
        </w:rPr>
        <w:t>,</w:t>
      </w:r>
      <w:r w:rsidR="00720F69">
        <w:rPr>
          <w:rFonts w:asciiTheme="majorHAnsi" w:hAnsiTheme="majorHAnsi" w:cstheme="majorHAnsi"/>
          <w:sz w:val="22"/>
          <w:szCs w:val="22"/>
        </w:rPr>
        <w:t xml:space="preserve"> in turn, community stability of birds, while urbanisation acted only indirectly on community stability through changes to diversity and</w:t>
      </w:r>
      <w:r w:rsidR="00CC2803">
        <w:rPr>
          <w:rFonts w:asciiTheme="majorHAnsi" w:hAnsiTheme="majorHAnsi" w:cstheme="majorHAnsi"/>
          <w:sz w:val="22"/>
          <w:szCs w:val="22"/>
        </w:rPr>
        <w:t xml:space="preserve"> </w:t>
      </w:r>
      <w:r w:rsidR="00720F69">
        <w:rPr>
          <w:rFonts w:asciiTheme="majorHAnsi" w:hAnsiTheme="majorHAnsi" w:cstheme="majorHAnsi"/>
          <w:sz w:val="22"/>
          <w:szCs w:val="22"/>
        </w:rPr>
        <w:t xml:space="preserve">population asynchrony. </w:t>
      </w:r>
      <w:r w:rsidR="00145D3D">
        <w:rPr>
          <w:rFonts w:asciiTheme="majorHAnsi" w:hAnsiTheme="majorHAnsi" w:cstheme="majorHAnsi"/>
          <w:sz w:val="22"/>
          <w:szCs w:val="22"/>
        </w:rPr>
        <w:t>Our study design</w:t>
      </w:r>
      <w:r w:rsidR="00B66A14">
        <w:rPr>
          <w:rFonts w:asciiTheme="majorHAnsi" w:hAnsiTheme="majorHAnsi" w:cstheme="majorHAnsi"/>
          <w:sz w:val="22"/>
          <w:szCs w:val="22"/>
        </w:rPr>
        <w:t>, which was based on un</w:t>
      </w:r>
      <w:r w:rsidR="00D10886">
        <w:rPr>
          <w:rFonts w:asciiTheme="majorHAnsi" w:hAnsiTheme="majorHAnsi" w:cstheme="majorHAnsi"/>
          <w:sz w:val="22"/>
          <w:szCs w:val="22"/>
        </w:rPr>
        <w:t>supervised (k-means) site clustering by dominant land use</w:t>
      </w:r>
      <w:r w:rsidR="00145D3D">
        <w:rPr>
          <w:rFonts w:asciiTheme="majorHAnsi" w:hAnsiTheme="majorHAnsi" w:cstheme="majorHAnsi"/>
          <w:sz w:val="22"/>
          <w:szCs w:val="22"/>
        </w:rPr>
        <w:t xml:space="preserve"> thus does not allow us to directly compare urban and agricultural field sites, despite their potential for contrasting </w:t>
      </w:r>
      <w:r w:rsidR="00D10886">
        <w:rPr>
          <w:rFonts w:asciiTheme="majorHAnsi" w:hAnsiTheme="majorHAnsi" w:cstheme="majorHAnsi"/>
          <w:sz w:val="22"/>
          <w:szCs w:val="22"/>
        </w:rPr>
        <w:t>e</w:t>
      </w:r>
      <w:r w:rsidR="00145D3D">
        <w:rPr>
          <w:rFonts w:asciiTheme="majorHAnsi" w:hAnsiTheme="majorHAnsi" w:cstheme="majorHAnsi"/>
          <w:sz w:val="22"/>
          <w:szCs w:val="22"/>
        </w:rPr>
        <w:t xml:space="preserve">ffects on ecological stability. </w:t>
      </w:r>
    </w:p>
    <w:p w14:paraId="44DE0482" w14:textId="2A84F2B4" w:rsidR="003E1AE1" w:rsidRPr="0078310F" w:rsidRDefault="00620611" w:rsidP="00A91369">
      <w:pPr>
        <w:spacing w:line="360" w:lineRule="auto"/>
        <w:rPr>
          <w:rFonts w:asciiTheme="majorHAnsi" w:hAnsiTheme="majorHAnsi" w:cstheme="majorHAnsi"/>
          <w:sz w:val="22"/>
          <w:szCs w:val="22"/>
        </w:rPr>
      </w:pPr>
      <w:r>
        <w:rPr>
          <w:rFonts w:asciiTheme="majorHAnsi" w:hAnsiTheme="majorHAnsi" w:cstheme="majorHAnsi"/>
          <w:sz w:val="22"/>
          <w:szCs w:val="22"/>
        </w:rPr>
        <w:lastRenderedPageBreak/>
        <w:tab/>
        <w:t xml:space="preserve">Our study tested the capacity for land use and climate change in the form of extreme weather events to jointly shape ecological stability. Using passive acoustic monitoring data from a landscape-scale sensor network across Okinawa </w:t>
      </w:r>
      <w:r w:rsidR="00E73E6F">
        <w:rPr>
          <w:rFonts w:asciiTheme="majorHAnsi" w:hAnsiTheme="majorHAnsi" w:cstheme="majorHAnsi"/>
          <w:sz w:val="22"/>
          <w:szCs w:val="22"/>
        </w:rPr>
        <w:t>I</w:t>
      </w:r>
      <w:r>
        <w:rPr>
          <w:rFonts w:asciiTheme="majorHAnsi" w:hAnsiTheme="majorHAnsi" w:cstheme="majorHAnsi"/>
          <w:sz w:val="22"/>
          <w:szCs w:val="22"/>
        </w:rPr>
        <w:t xml:space="preserve">sland, we found that land use rarely modified ecological responses to typhoons. However, </w:t>
      </w:r>
      <w:r w:rsidR="00BE3456">
        <w:rPr>
          <w:rFonts w:asciiTheme="majorHAnsi" w:hAnsiTheme="majorHAnsi" w:cstheme="majorHAnsi"/>
          <w:sz w:val="22"/>
          <w:szCs w:val="22"/>
        </w:rPr>
        <w:t xml:space="preserve">soundscapes diverged across the landscape following the typhoons, contrary to the expected typhoon-induced soundscape homogenisation. This post-typhoon spatial divergence occurred among forested but not developed urban and agricultural field sites, suggesting that forest sites exhibited a wider variety of pathways through which soundscapes could respond to typhoon disturbance. </w:t>
      </w:r>
      <w:commentRangeStart w:id="19"/>
      <w:r w:rsidR="00BE3456">
        <w:rPr>
          <w:rFonts w:asciiTheme="majorHAnsi" w:hAnsiTheme="majorHAnsi" w:cstheme="majorHAnsi"/>
          <w:sz w:val="22"/>
          <w:szCs w:val="22"/>
        </w:rPr>
        <w:t xml:space="preserve">That is, land use intensification may produce ecological communities that are </w:t>
      </w:r>
      <w:del w:id="20" w:author="Evan Economo" w:date="2023-01-05T13:05:00Z">
        <w:r w:rsidR="00BE3456" w:rsidDel="00FE49F9">
          <w:rPr>
            <w:rFonts w:asciiTheme="majorHAnsi" w:hAnsiTheme="majorHAnsi" w:cstheme="majorHAnsi"/>
            <w:sz w:val="22"/>
            <w:szCs w:val="22"/>
          </w:rPr>
          <w:delText xml:space="preserve">inflexible </w:delText>
        </w:r>
      </w:del>
      <w:ins w:id="21" w:author="Evan Economo" w:date="2023-01-05T13:05:00Z">
        <w:r w:rsidR="00FE49F9">
          <w:rPr>
            <w:rFonts w:asciiTheme="majorHAnsi" w:hAnsiTheme="majorHAnsi" w:cstheme="majorHAnsi"/>
            <w:sz w:val="22"/>
            <w:szCs w:val="22"/>
          </w:rPr>
          <w:t>more homogeneous</w:t>
        </w:r>
        <w:r w:rsidR="00FE49F9">
          <w:rPr>
            <w:rFonts w:asciiTheme="majorHAnsi" w:hAnsiTheme="majorHAnsi" w:cstheme="majorHAnsi"/>
            <w:sz w:val="22"/>
            <w:szCs w:val="22"/>
          </w:rPr>
          <w:t xml:space="preserve"> </w:t>
        </w:r>
      </w:ins>
      <w:r w:rsidR="00BE3456">
        <w:rPr>
          <w:rFonts w:asciiTheme="majorHAnsi" w:hAnsiTheme="majorHAnsi" w:cstheme="majorHAnsi"/>
          <w:sz w:val="22"/>
          <w:szCs w:val="22"/>
        </w:rPr>
        <w:t xml:space="preserve">in how they respond to disturbance </w:t>
      </w:r>
      <w:r w:rsidR="00BE3456">
        <w:rPr>
          <w:rFonts w:asciiTheme="majorHAnsi" w:hAnsiTheme="majorHAnsi" w:cstheme="majorHAnsi"/>
          <w:noProof/>
          <w:sz w:val="22"/>
          <w:szCs w:val="22"/>
        </w:rPr>
        <w:t>(Vogel et al., 2019)</w:t>
      </w:r>
      <w:r w:rsidR="00BE3456">
        <w:rPr>
          <w:rFonts w:asciiTheme="majorHAnsi" w:hAnsiTheme="majorHAnsi" w:cstheme="majorHAnsi"/>
          <w:sz w:val="22"/>
          <w:szCs w:val="22"/>
        </w:rPr>
        <w:t xml:space="preserve">, while forest sites harbour communities with greater potential for </w:t>
      </w:r>
      <w:ins w:id="22" w:author="Evan Economo" w:date="2023-01-05T13:05:00Z">
        <w:r w:rsidR="00FE49F9">
          <w:rPr>
            <w:rFonts w:asciiTheme="majorHAnsi" w:hAnsiTheme="majorHAnsi" w:cstheme="majorHAnsi"/>
            <w:sz w:val="22"/>
            <w:szCs w:val="22"/>
          </w:rPr>
          <w:t>collec</w:t>
        </w:r>
      </w:ins>
      <w:ins w:id="23" w:author="Evan Economo" w:date="2023-01-05T13:06:00Z">
        <w:r w:rsidR="00FE49F9">
          <w:rPr>
            <w:rFonts w:asciiTheme="majorHAnsi" w:hAnsiTheme="majorHAnsi" w:cstheme="majorHAnsi"/>
            <w:sz w:val="22"/>
            <w:szCs w:val="22"/>
          </w:rPr>
          <w:t xml:space="preserve">tive </w:t>
        </w:r>
      </w:ins>
      <w:r w:rsidR="00BE3456">
        <w:rPr>
          <w:rFonts w:asciiTheme="majorHAnsi" w:hAnsiTheme="majorHAnsi" w:cstheme="majorHAnsi"/>
          <w:sz w:val="22"/>
          <w:szCs w:val="22"/>
        </w:rPr>
        <w:t xml:space="preserve">resilience to future disturbance through patch dynamics and rescue effects among different local forest communities </w:t>
      </w:r>
      <w:r w:rsidR="00BE3456">
        <w:rPr>
          <w:rFonts w:asciiTheme="majorHAnsi" w:hAnsiTheme="majorHAnsi" w:cstheme="majorHAnsi"/>
          <w:noProof/>
          <w:sz w:val="22"/>
          <w:szCs w:val="22"/>
        </w:rPr>
        <w:t>(Leibold et al., 2004)</w:t>
      </w:r>
      <w:r w:rsidR="00BE3456">
        <w:rPr>
          <w:rFonts w:asciiTheme="majorHAnsi" w:hAnsiTheme="majorHAnsi" w:cstheme="majorHAnsi"/>
          <w:sz w:val="22"/>
          <w:szCs w:val="22"/>
        </w:rPr>
        <w:t>.</w:t>
      </w:r>
      <w:r w:rsidR="00CC2803">
        <w:rPr>
          <w:rFonts w:asciiTheme="majorHAnsi" w:hAnsiTheme="majorHAnsi" w:cstheme="majorHAnsi"/>
          <w:sz w:val="22"/>
          <w:szCs w:val="22"/>
        </w:rPr>
        <w:t xml:space="preserve"> </w:t>
      </w:r>
      <w:commentRangeEnd w:id="19"/>
      <w:r w:rsidR="009C0C91">
        <w:rPr>
          <w:rStyle w:val="CommentReference"/>
        </w:rPr>
        <w:commentReference w:id="19"/>
      </w:r>
      <w:r w:rsidR="00BE3456">
        <w:rPr>
          <w:rFonts w:asciiTheme="majorHAnsi" w:hAnsiTheme="majorHAnsi" w:cstheme="majorHAnsi"/>
          <w:sz w:val="22"/>
          <w:szCs w:val="22"/>
        </w:rPr>
        <w:t xml:space="preserve">This study draws on prior knowledge of Okinawan biodiversity </w:t>
      </w:r>
      <w:r w:rsidR="00856B6F" w:rsidRPr="00856B6F">
        <w:rPr>
          <w:rFonts w:ascii="Calibri Light" w:hAnsiTheme="majorHAnsi" w:cs="Calibri Light"/>
          <w:sz w:val="22"/>
          <w:lang w:val="en-US"/>
        </w:rPr>
        <w:t xml:space="preserve">(Inoue et al., 2019; </w:t>
      </w:r>
      <w:proofErr w:type="spellStart"/>
      <w:r w:rsidR="00856B6F" w:rsidRPr="00856B6F">
        <w:rPr>
          <w:rFonts w:ascii="Calibri Light" w:hAnsiTheme="majorHAnsi" w:cs="Calibri Light"/>
          <w:sz w:val="22"/>
          <w:lang w:val="en-US"/>
        </w:rPr>
        <w:t>Itô</w:t>
      </w:r>
      <w:proofErr w:type="spellEnd"/>
      <w:r w:rsidR="00856B6F" w:rsidRPr="00856B6F">
        <w:rPr>
          <w:rFonts w:ascii="Calibri Light" w:hAnsiTheme="majorHAnsi" w:cs="Calibri Light"/>
          <w:sz w:val="22"/>
          <w:lang w:val="en-US"/>
        </w:rPr>
        <w:t xml:space="preserve"> et al., 2000; McWhirter et al., 1996)</w:t>
      </w:r>
      <w:r w:rsidR="00856B6F">
        <w:rPr>
          <w:rFonts w:asciiTheme="majorHAnsi" w:hAnsiTheme="majorHAnsi" w:cstheme="majorHAnsi"/>
          <w:sz w:val="22"/>
          <w:szCs w:val="22"/>
        </w:rPr>
        <w:t>,</w:t>
      </w:r>
      <w:r w:rsidR="00BE3456">
        <w:rPr>
          <w:rFonts w:asciiTheme="majorHAnsi" w:hAnsiTheme="majorHAnsi" w:cstheme="majorHAnsi"/>
          <w:sz w:val="22"/>
          <w:szCs w:val="22"/>
        </w:rPr>
        <w:t xml:space="preserve"> the </w:t>
      </w:r>
      <w:r w:rsidR="00856B6F">
        <w:rPr>
          <w:rFonts w:asciiTheme="majorHAnsi" w:hAnsiTheme="majorHAnsi" w:cstheme="majorHAnsi"/>
          <w:sz w:val="22"/>
          <w:szCs w:val="22"/>
        </w:rPr>
        <w:t>performance</w:t>
      </w:r>
      <w:r w:rsidR="00BE3456">
        <w:rPr>
          <w:rFonts w:asciiTheme="majorHAnsi" w:hAnsiTheme="majorHAnsi" w:cstheme="majorHAnsi"/>
          <w:sz w:val="22"/>
          <w:szCs w:val="22"/>
        </w:rPr>
        <w:t xml:space="preserve"> of passive acoustic methods</w:t>
      </w:r>
      <w:r w:rsidR="00856B6F">
        <w:rPr>
          <w:rFonts w:asciiTheme="majorHAnsi" w:hAnsiTheme="majorHAnsi" w:cstheme="majorHAnsi"/>
          <w:sz w:val="22"/>
          <w:szCs w:val="22"/>
        </w:rPr>
        <w:t xml:space="preserve"> in this system </w:t>
      </w:r>
      <w:r w:rsidR="00856B6F">
        <w:rPr>
          <w:rFonts w:asciiTheme="majorHAnsi" w:hAnsiTheme="majorHAnsi" w:cstheme="majorHAnsi"/>
          <w:noProof/>
          <w:sz w:val="22"/>
          <w:szCs w:val="22"/>
        </w:rPr>
        <w:t>(Ross et al., 2018</w:t>
      </w:r>
      <w:r w:rsidR="003C505E">
        <w:rPr>
          <w:rFonts w:asciiTheme="majorHAnsi" w:hAnsiTheme="majorHAnsi" w:cstheme="majorHAnsi"/>
          <w:noProof/>
          <w:sz w:val="22"/>
          <w:szCs w:val="22"/>
        </w:rPr>
        <w:t>, 2021a</w:t>
      </w:r>
      <w:r w:rsidR="00856B6F">
        <w:rPr>
          <w:rFonts w:asciiTheme="majorHAnsi" w:hAnsiTheme="majorHAnsi" w:cstheme="majorHAnsi"/>
          <w:noProof/>
          <w:sz w:val="22"/>
          <w:szCs w:val="22"/>
        </w:rPr>
        <w:t>)</w:t>
      </w:r>
      <w:r w:rsidR="00856B6F">
        <w:rPr>
          <w:rFonts w:asciiTheme="majorHAnsi" w:hAnsiTheme="majorHAnsi" w:cstheme="majorHAnsi"/>
          <w:sz w:val="22"/>
          <w:szCs w:val="22"/>
        </w:rPr>
        <w:t xml:space="preserve">, and the characteristics of typhoons and land use intensification across Okinawa </w:t>
      </w:r>
      <w:r w:rsidR="000E05AE">
        <w:rPr>
          <w:rFonts w:asciiTheme="majorHAnsi" w:hAnsiTheme="majorHAnsi" w:cstheme="majorHAnsi"/>
          <w:sz w:val="22"/>
          <w:szCs w:val="22"/>
        </w:rPr>
        <w:t>I</w:t>
      </w:r>
      <w:r w:rsidR="00856B6F">
        <w:rPr>
          <w:rFonts w:asciiTheme="majorHAnsi" w:hAnsiTheme="majorHAnsi" w:cstheme="majorHAnsi"/>
          <w:sz w:val="22"/>
          <w:szCs w:val="22"/>
        </w:rPr>
        <w:t xml:space="preserve">sland </w:t>
      </w:r>
      <w:r w:rsidR="00856B6F">
        <w:rPr>
          <w:rFonts w:asciiTheme="majorHAnsi" w:hAnsiTheme="majorHAnsi" w:cstheme="majorHAnsi"/>
          <w:noProof/>
          <w:sz w:val="22"/>
          <w:szCs w:val="22"/>
        </w:rPr>
        <w:t>(Elliott &amp; Nino, 1960; Takeuchi et al., 1981)</w:t>
      </w:r>
      <w:r w:rsidR="00856B6F">
        <w:rPr>
          <w:rFonts w:asciiTheme="majorHAnsi" w:hAnsiTheme="majorHAnsi" w:cstheme="majorHAnsi"/>
          <w:sz w:val="22"/>
          <w:szCs w:val="22"/>
        </w:rPr>
        <w:t xml:space="preserve">. Such baseline data provides a critical backdrop against which our </w:t>
      </w:r>
      <w:r w:rsidR="00560FF6">
        <w:rPr>
          <w:rFonts w:asciiTheme="majorHAnsi" w:hAnsiTheme="majorHAnsi" w:cstheme="majorHAnsi"/>
          <w:sz w:val="22"/>
          <w:szCs w:val="22"/>
        </w:rPr>
        <w:t xml:space="preserve">results stand, allowing us to infer </w:t>
      </w:r>
      <w:r w:rsidR="00FB0C7D">
        <w:rPr>
          <w:rFonts w:asciiTheme="majorHAnsi" w:hAnsiTheme="majorHAnsi" w:cstheme="majorHAnsi"/>
          <w:sz w:val="22"/>
          <w:szCs w:val="22"/>
        </w:rPr>
        <w:t>species and soundscape responses to the joint threats of climate change and land use intensification from acoustic recordings</w:t>
      </w:r>
      <w:r w:rsidR="007057F0">
        <w:rPr>
          <w:rFonts w:asciiTheme="majorHAnsi" w:hAnsiTheme="majorHAnsi" w:cstheme="majorHAnsi"/>
          <w:sz w:val="22"/>
          <w:szCs w:val="22"/>
        </w:rPr>
        <w:t xml:space="preserve"> of typhoons </w:t>
      </w:r>
      <w:r w:rsidR="007057F0">
        <w:rPr>
          <w:rFonts w:asciiTheme="majorHAnsi" w:hAnsiTheme="majorHAnsi" w:cstheme="majorHAnsi"/>
          <w:noProof/>
          <w:sz w:val="22"/>
          <w:szCs w:val="22"/>
        </w:rPr>
        <w:t>(Altwegg et al., 2017)</w:t>
      </w:r>
      <w:r w:rsidR="00FB0C7D">
        <w:rPr>
          <w:rFonts w:asciiTheme="majorHAnsi" w:hAnsiTheme="majorHAnsi" w:cstheme="majorHAnsi"/>
          <w:sz w:val="22"/>
          <w:szCs w:val="22"/>
        </w:rPr>
        <w:t xml:space="preserve">. </w:t>
      </w:r>
      <w:r w:rsidR="0078310F">
        <w:rPr>
          <w:rFonts w:asciiTheme="majorHAnsi" w:hAnsiTheme="majorHAnsi" w:cstheme="majorHAnsi"/>
          <w:sz w:val="22"/>
          <w:szCs w:val="22"/>
        </w:rPr>
        <w:t>As longer and higher-resolution acoustic data is amassed</w:t>
      </w:r>
      <w:r w:rsidR="00C0369F">
        <w:rPr>
          <w:rFonts w:asciiTheme="majorHAnsi" w:hAnsiTheme="majorHAnsi" w:cstheme="majorHAnsi"/>
          <w:sz w:val="22"/>
          <w:szCs w:val="22"/>
        </w:rPr>
        <w:t xml:space="preserve"> through multi-site acoustic sensor arrays (e.g., </w:t>
      </w:r>
      <w:r w:rsidR="00C0369F" w:rsidRPr="00557845">
        <w:rPr>
          <w:rFonts w:asciiTheme="majorHAnsi" w:hAnsiTheme="majorHAnsi" w:cstheme="majorHAnsi"/>
          <w:sz w:val="22"/>
          <w:szCs w:val="22"/>
        </w:rPr>
        <w:t>Roe et al., 2021</w:t>
      </w:r>
      <w:r w:rsidR="00C0369F">
        <w:rPr>
          <w:rFonts w:asciiTheme="majorHAnsi" w:hAnsiTheme="majorHAnsi" w:cstheme="majorHAnsi"/>
          <w:sz w:val="22"/>
          <w:szCs w:val="22"/>
        </w:rPr>
        <w:t xml:space="preserve">; </w:t>
      </w:r>
      <w:r w:rsidR="00C0369F" w:rsidRPr="00557845">
        <w:rPr>
          <w:rFonts w:asciiTheme="majorHAnsi" w:hAnsiTheme="majorHAnsi" w:cstheme="majorHAnsi"/>
          <w:sz w:val="22"/>
          <w:szCs w:val="22"/>
        </w:rPr>
        <w:t xml:space="preserve">Sethi et al., 2020a; </w:t>
      </w:r>
      <w:r w:rsidR="00C0369F" w:rsidRPr="002970BF">
        <w:rPr>
          <w:rFonts w:asciiTheme="majorHAnsi" w:hAnsiTheme="majorHAnsi" w:cstheme="majorHAnsi"/>
          <w:sz w:val="22"/>
          <w:szCs w:val="22"/>
        </w:rPr>
        <w:t xml:space="preserve">Van </w:t>
      </w:r>
      <w:proofErr w:type="spellStart"/>
      <w:r w:rsidR="00C0369F" w:rsidRPr="002970BF">
        <w:rPr>
          <w:rFonts w:asciiTheme="majorHAnsi" w:hAnsiTheme="majorHAnsi" w:cstheme="majorHAnsi"/>
          <w:sz w:val="22"/>
          <w:szCs w:val="22"/>
        </w:rPr>
        <w:t>Parijs</w:t>
      </w:r>
      <w:proofErr w:type="spellEnd"/>
      <w:r w:rsidR="00C0369F">
        <w:rPr>
          <w:rFonts w:asciiTheme="majorHAnsi" w:hAnsiTheme="majorHAnsi" w:cstheme="majorHAnsi"/>
          <w:sz w:val="22"/>
          <w:szCs w:val="22"/>
        </w:rPr>
        <w:t xml:space="preserve"> et al., 2015)</w:t>
      </w:r>
      <w:r w:rsidR="0078310F">
        <w:rPr>
          <w:rFonts w:asciiTheme="majorHAnsi" w:hAnsiTheme="majorHAnsi" w:cstheme="majorHAnsi"/>
          <w:sz w:val="22"/>
          <w:szCs w:val="22"/>
        </w:rPr>
        <w:t xml:space="preserve">, the utility of passive acoustic monitoring to document ecological responses to extreme weather events </w:t>
      </w:r>
      <w:r w:rsidR="00560FF6">
        <w:rPr>
          <w:rFonts w:asciiTheme="majorHAnsi" w:hAnsiTheme="majorHAnsi" w:cstheme="majorHAnsi"/>
          <w:sz w:val="22"/>
          <w:szCs w:val="22"/>
        </w:rPr>
        <w:t xml:space="preserve">across the globe will </w:t>
      </w:r>
      <w:r w:rsidR="0078310F">
        <w:rPr>
          <w:rFonts w:asciiTheme="majorHAnsi" w:hAnsiTheme="majorHAnsi" w:cstheme="majorHAnsi"/>
          <w:sz w:val="22"/>
          <w:szCs w:val="22"/>
        </w:rPr>
        <w:t xml:space="preserve">become ever clearer, particularly in light of the increasing frequency and destructive potential of </w:t>
      </w:r>
      <w:r w:rsidR="00CC2803">
        <w:rPr>
          <w:rFonts w:asciiTheme="majorHAnsi" w:hAnsiTheme="majorHAnsi" w:cstheme="majorHAnsi"/>
          <w:sz w:val="22"/>
          <w:szCs w:val="22"/>
        </w:rPr>
        <w:t>extreme</w:t>
      </w:r>
      <w:r w:rsidR="0078310F">
        <w:rPr>
          <w:rFonts w:asciiTheme="majorHAnsi" w:hAnsiTheme="majorHAnsi" w:cstheme="majorHAnsi"/>
          <w:sz w:val="22"/>
          <w:szCs w:val="22"/>
        </w:rPr>
        <w:t xml:space="preserve"> events in the Anthropocene.</w:t>
      </w:r>
    </w:p>
    <w:p w14:paraId="27ACE555" w14:textId="1E9C9F5B" w:rsidR="00664200" w:rsidRPr="00BA347A" w:rsidRDefault="00664200">
      <w:pPr>
        <w:rPr>
          <w:rFonts w:asciiTheme="majorHAnsi" w:hAnsiTheme="majorHAnsi" w:cstheme="majorHAnsi"/>
        </w:rPr>
      </w:pPr>
    </w:p>
    <w:p w14:paraId="6232A42A" w14:textId="195B6169"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Acknowledgements</w:t>
      </w:r>
    </w:p>
    <w:p w14:paraId="092E2A56" w14:textId="14D53F1B" w:rsidR="00F96A0D" w:rsidRPr="00E829C3" w:rsidRDefault="00C56717" w:rsidP="006E468F">
      <w:pPr>
        <w:spacing w:line="360" w:lineRule="auto"/>
        <w:rPr>
          <w:rFonts w:asciiTheme="majorHAnsi" w:hAnsiTheme="majorHAnsi" w:cstheme="majorHAnsi"/>
          <w:sz w:val="21"/>
          <w:szCs w:val="21"/>
        </w:rPr>
      </w:pPr>
      <w:commentRangeStart w:id="24"/>
      <w:r w:rsidRPr="00E829C3">
        <w:rPr>
          <w:rFonts w:asciiTheme="majorHAnsi" w:hAnsiTheme="majorHAnsi" w:cstheme="majorHAnsi"/>
          <w:sz w:val="21"/>
          <w:szCs w:val="21"/>
        </w:rPr>
        <w:t xml:space="preserve">Many individuals in the </w:t>
      </w:r>
      <w:commentRangeStart w:id="25"/>
      <w:r w:rsidRPr="00E829C3">
        <w:rPr>
          <w:rFonts w:asciiTheme="majorHAnsi" w:hAnsiTheme="majorHAnsi" w:cstheme="majorHAnsi"/>
          <w:sz w:val="21"/>
          <w:szCs w:val="21"/>
        </w:rPr>
        <w:t xml:space="preserve">OKEON </w:t>
      </w:r>
      <w:proofErr w:type="spellStart"/>
      <w:r w:rsidRPr="00E829C3">
        <w:rPr>
          <w:rFonts w:asciiTheme="majorHAnsi" w:hAnsiTheme="majorHAnsi" w:cstheme="majorHAnsi"/>
          <w:sz w:val="21"/>
          <w:szCs w:val="21"/>
        </w:rPr>
        <w:t>churamori</w:t>
      </w:r>
      <w:proofErr w:type="spellEnd"/>
      <w:r w:rsidRPr="00E829C3">
        <w:rPr>
          <w:rFonts w:asciiTheme="majorHAnsi" w:hAnsiTheme="majorHAnsi" w:cstheme="majorHAnsi"/>
          <w:sz w:val="21"/>
          <w:szCs w:val="21"/>
        </w:rPr>
        <w:t xml:space="preserve"> project</w:t>
      </w:r>
      <w:commentRangeEnd w:id="25"/>
      <w:r w:rsidR="000D5068">
        <w:rPr>
          <w:rStyle w:val="CommentReference"/>
        </w:rPr>
        <w:commentReference w:id="25"/>
      </w:r>
      <w:r w:rsidRPr="00E829C3">
        <w:rPr>
          <w:rFonts w:asciiTheme="majorHAnsi" w:hAnsiTheme="majorHAnsi" w:cstheme="majorHAnsi"/>
          <w:sz w:val="21"/>
          <w:szCs w:val="21"/>
        </w:rPr>
        <w:t xml:space="preserve"> </w:t>
      </w:r>
      <w:commentRangeEnd w:id="24"/>
      <w:r w:rsidR="006E468F">
        <w:rPr>
          <w:rStyle w:val="CommentReference"/>
        </w:rPr>
        <w:commentReference w:id="24"/>
      </w:r>
      <w:r w:rsidRPr="00E829C3">
        <w:rPr>
          <w:rFonts w:asciiTheme="majorHAnsi" w:hAnsiTheme="majorHAnsi" w:cstheme="majorHAnsi"/>
          <w:sz w:val="21"/>
          <w:szCs w:val="21"/>
        </w:rPr>
        <w:t xml:space="preserve">contributed to data collection, site maintenance, and </w:t>
      </w:r>
      <w:r w:rsidR="00E829C3" w:rsidRPr="00E829C3">
        <w:rPr>
          <w:rFonts w:asciiTheme="majorHAnsi" w:hAnsiTheme="majorHAnsi" w:cstheme="majorHAnsi"/>
          <w:sz w:val="21"/>
          <w:szCs w:val="21"/>
        </w:rPr>
        <w:t xml:space="preserve">community outreach; we especially thank </w:t>
      </w:r>
      <w:commentRangeStart w:id="26"/>
      <w:ins w:id="27" w:author="Masashi Yoshimura" w:date="2022-12-28T12:52:00Z">
        <w:r w:rsidR="00F0599B" w:rsidRPr="00F0599B">
          <w:rPr>
            <w:rFonts w:asciiTheme="majorHAnsi" w:hAnsiTheme="majorHAnsi" w:cstheme="majorHAnsi"/>
            <w:sz w:val="21"/>
            <w:szCs w:val="21"/>
          </w:rPr>
          <w:t xml:space="preserve">Masako Ogasawara, </w:t>
        </w:r>
        <w:proofErr w:type="spellStart"/>
        <w:r w:rsidR="00F0599B" w:rsidRPr="00F0599B">
          <w:rPr>
            <w:rFonts w:asciiTheme="majorHAnsi" w:hAnsiTheme="majorHAnsi" w:cstheme="majorHAnsi"/>
            <w:sz w:val="21"/>
            <w:szCs w:val="21"/>
          </w:rPr>
          <w:t>Mayuko</w:t>
        </w:r>
        <w:proofErr w:type="spellEnd"/>
        <w:r w:rsidR="00F0599B" w:rsidRPr="00F0599B">
          <w:rPr>
            <w:rFonts w:asciiTheme="majorHAnsi" w:hAnsiTheme="majorHAnsi" w:cstheme="majorHAnsi"/>
            <w:sz w:val="21"/>
            <w:szCs w:val="21"/>
          </w:rPr>
          <w:t xml:space="preserve"> </w:t>
        </w:r>
        <w:proofErr w:type="spellStart"/>
        <w:r w:rsidR="00F0599B" w:rsidRPr="00F0599B">
          <w:rPr>
            <w:rFonts w:asciiTheme="majorHAnsi" w:hAnsiTheme="majorHAnsi" w:cstheme="majorHAnsi"/>
            <w:sz w:val="21"/>
            <w:szCs w:val="21"/>
          </w:rPr>
          <w:t>Suwabe</w:t>
        </w:r>
        <w:proofErr w:type="spellEnd"/>
        <w:r w:rsidR="00F0599B" w:rsidRPr="00F0599B">
          <w:rPr>
            <w:rFonts w:asciiTheme="majorHAnsi" w:hAnsiTheme="majorHAnsi" w:cstheme="majorHAnsi"/>
            <w:sz w:val="21"/>
            <w:szCs w:val="21"/>
          </w:rPr>
          <w:t xml:space="preserve">, Shinji </w:t>
        </w:r>
        <w:proofErr w:type="spellStart"/>
        <w:r w:rsidR="00F0599B" w:rsidRPr="00F0599B">
          <w:rPr>
            <w:rFonts w:asciiTheme="majorHAnsi" w:hAnsiTheme="majorHAnsi" w:cstheme="majorHAnsi"/>
            <w:sz w:val="21"/>
            <w:szCs w:val="21"/>
          </w:rPr>
          <w:t>Iriyama</w:t>
        </w:r>
        <w:proofErr w:type="spellEnd"/>
        <w:r w:rsidR="00F0599B" w:rsidRPr="00F0599B">
          <w:rPr>
            <w:rFonts w:asciiTheme="majorHAnsi" w:hAnsiTheme="majorHAnsi" w:cstheme="majorHAnsi"/>
            <w:sz w:val="21"/>
            <w:szCs w:val="21"/>
          </w:rPr>
          <w:t xml:space="preserve">, Toshihiro Kinjo, Izumi </w:t>
        </w:r>
        <w:proofErr w:type="spellStart"/>
        <w:r w:rsidR="00F0599B" w:rsidRPr="00F0599B">
          <w:rPr>
            <w:rFonts w:asciiTheme="majorHAnsi" w:hAnsiTheme="majorHAnsi" w:cstheme="majorHAnsi"/>
            <w:sz w:val="21"/>
            <w:szCs w:val="21"/>
          </w:rPr>
          <w:t>Maehira</w:t>
        </w:r>
        <w:proofErr w:type="spellEnd"/>
        <w:r w:rsidR="00F0599B" w:rsidRPr="00F0599B">
          <w:rPr>
            <w:rFonts w:asciiTheme="majorHAnsi" w:hAnsiTheme="majorHAnsi" w:cstheme="majorHAnsi"/>
            <w:sz w:val="21"/>
            <w:szCs w:val="21"/>
          </w:rPr>
          <w:t xml:space="preserve">, Yuko Matsudo, </w:t>
        </w:r>
        <w:proofErr w:type="spellStart"/>
        <w:r w:rsidR="00F0599B" w:rsidRPr="00F0599B">
          <w:rPr>
            <w:rFonts w:asciiTheme="majorHAnsi" w:hAnsiTheme="majorHAnsi" w:cstheme="majorHAnsi"/>
            <w:sz w:val="21"/>
            <w:szCs w:val="21"/>
          </w:rPr>
          <w:t>Seiichiro</w:t>
        </w:r>
        <w:proofErr w:type="spellEnd"/>
        <w:r w:rsidR="00F0599B" w:rsidRPr="00F0599B">
          <w:rPr>
            <w:rFonts w:asciiTheme="majorHAnsi" w:hAnsiTheme="majorHAnsi" w:cstheme="majorHAnsi"/>
            <w:sz w:val="21"/>
            <w:szCs w:val="21"/>
          </w:rPr>
          <w:t xml:space="preserve"> Nakagawa, Shoko Suzuki, Takumi </w:t>
        </w:r>
        <w:proofErr w:type="spellStart"/>
        <w:r w:rsidR="00F0599B" w:rsidRPr="00F0599B">
          <w:rPr>
            <w:rFonts w:asciiTheme="majorHAnsi" w:hAnsiTheme="majorHAnsi" w:cstheme="majorHAnsi"/>
            <w:sz w:val="21"/>
            <w:szCs w:val="21"/>
          </w:rPr>
          <w:t>Uchima</w:t>
        </w:r>
        <w:proofErr w:type="spellEnd"/>
        <w:r w:rsidR="00F0599B" w:rsidRPr="00F0599B">
          <w:rPr>
            <w:rFonts w:asciiTheme="majorHAnsi" w:hAnsiTheme="majorHAnsi" w:cstheme="majorHAnsi"/>
            <w:sz w:val="21"/>
            <w:szCs w:val="21"/>
          </w:rPr>
          <w:t xml:space="preserve">, </w:t>
        </w:r>
        <w:proofErr w:type="spellStart"/>
        <w:r w:rsidR="00F0599B" w:rsidRPr="00F0599B">
          <w:rPr>
            <w:rFonts w:asciiTheme="majorHAnsi" w:hAnsiTheme="majorHAnsi" w:cstheme="majorHAnsi"/>
            <w:sz w:val="21"/>
            <w:szCs w:val="21"/>
          </w:rPr>
          <w:t>Madoka</w:t>
        </w:r>
        <w:proofErr w:type="spellEnd"/>
        <w:r w:rsidR="00F0599B" w:rsidRPr="00F0599B">
          <w:rPr>
            <w:rFonts w:asciiTheme="majorHAnsi" w:hAnsiTheme="majorHAnsi" w:cstheme="majorHAnsi"/>
            <w:sz w:val="21"/>
            <w:szCs w:val="21"/>
          </w:rPr>
          <w:t xml:space="preserve"> </w:t>
        </w:r>
        <w:proofErr w:type="spellStart"/>
        <w:r w:rsidR="00F0599B" w:rsidRPr="00F0599B">
          <w:rPr>
            <w:rFonts w:asciiTheme="majorHAnsi" w:hAnsiTheme="majorHAnsi" w:cstheme="majorHAnsi"/>
            <w:sz w:val="21"/>
            <w:szCs w:val="21"/>
          </w:rPr>
          <w:t>Oguro</w:t>
        </w:r>
        <w:proofErr w:type="spellEnd"/>
        <w:r w:rsidR="00F0599B" w:rsidRPr="00F0599B">
          <w:rPr>
            <w:rFonts w:asciiTheme="majorHAnsi" w:hAnsiTheme="majorHAnsi" w:cstheme="majorHAnsi"/>
            <w:sz w:val="21"/>
            <w:szCs w:val="21"/>
          </w:rPr>
          <w:t xml:space="preserve">, and </w:t>
        </w:r>
        <w:proofErr w:type="spellStart"/>
        <w:r w:rsidR="00F0599B" w:rsidRPr="00F0599B">
          <w:rPr>
            <w:rFonts w:asciiTheme="majorHAnsi" w:hAnsiTheme="majorHAnsi" w:cstheme="majorHAnsi"/>
            <w:sz w:val="21"/>
            <w:szCs w:val="21"/>
          </w:rPr>
          <w:t>Chisa</w:t>
        </w:r>
        <w:proofErr w:type="spellEnd"/>
        <w:r w:rsidR="00F0599B" w:rsidRPr="00F0599B">
          <w:rPr>
            <w:rFonts w:asciiTheme="majorHAnsi" w:hAnsiTheme="majorHAnsi" w:cstheme="majorHAnsi"/>
            <w:sz w:val="21"/>
            <w:szCs w:val="21"/>
          </w:rPr>
          <w:t xml:space="preserve"> Oshiro.</w:t>
        </w:r>
      </w:ins>
      <w:commentRangeEnd w:id="26"/>
      <w:ins w:id="28" w:author="Masashi Yoshimura" w:date="2022-12-28T12:55:00Z">
        <w:r w:rsidR="00F0599B">
          <w:rPr>
            <w:rStyle w:val="CommentReference"/>
          </w:rPr>
          <w:commentReference w:id="26"/>
        </w:r>
      </w:ins>
      <w:del w:id="29" w:author="Masashi Yoshimura" w:date="2022-12-28T12:52:00Z">
        <w:r w:rsidR="00E829C3" w:rsidRPr="00E829C3" w:rsidDel="00F0599B">
          <w:rPr>
            <w:rFonts w:asciiTheme="majorHAnsi" w:hAnsiTheme="majorHAnsi" w:cstheme="majorHAnsi"/>
            <w:sz w:val="21"/>
            <w:szCs w:val="21"/>
          </w:rPr>
          <w:delText>Masako Ogasawara, Anri Hayakawa, Ayumi Inoguchi, Izumi Maehira,</w:delText>
        </w:r>
        <w:r w:rsidR="00E829C3" w:rsidRPr="00E829C3" w:rsidDel="00F0599B">
          <w:rPr>
            <w:rFonts w:ascii="Charis SIL" w:eastAsiaTheme="minorEastAsia" w:hAnsi="Charis SIL" w:cs="Charis SIL"/>
            <w:color w:val="000000"/>
            <w:sz w:val="21"/>
            <w:szCs w:val="21"/>
          </w:rPr>
          <w:delText xml:space="preserve"> </w:delText>
        </w:r>
        <w:r w:rsidR="00E829C3" w:rsidRPr="00E829C3" w:rsidDel="00F0599B">
          <w:rPr>
            <w:rFonts w:asciiTheme="majorHAnsi" w:hAnsiTheme="majorHAnsi" w:cstheme="majorHAnsi"/>
            <w:sz w:val="21"/>
            <w:szCs w:val="21"/>
          </w:rPr>
          <w:delText>Kozue Uekama, Linda Iha, Madoka Oguro, Masafumi Kuniyoshi, Mayuko Suwabe, Natsuki Arashiro, Seiichiro Nakagawa, Shinji Iriyama, Shoko Suzuki, Takumi Uchima, Toshihiro Kinjo, Yasutaka Tamaki, Yoko Kudaka, Yuko Matsudo, and Chisa Oshiro.</w:delText>
        </w:r>
      </w:del>
      <w:r w:rsidR="00E829C3" w:rsidRPr="00E829C3">
        <w:rPr>
          <w:rFonts w:asciiTheme="majorHAnsi" w:hAnsiTheme="majorHAnsi" w:cstheme="majorHAnsi"/>
          <w:sz w:val="21"/>
          <w:szCs w:val="21"/>
        </w:rPr>
        <w:t xml:space="preserve"> </w:t>
      </w:r>
      <w:ins w:id="30" w:author="Evan Economo" w:date="2023-01-05T13:23:00Z">
        <w:r w:rsidR="009C0C91">
          <w:rPr>
            <w:rFonts w:asciiTheme="majorHAnsi" w:hAnsiTheme="majorHAnsi" w:cstheme="majorHAnsi"/>
            <w:sz w:val="21"/>
            <w:szCs w:val="21"/>
          </w:rPr>
          <w:t>We thank</w:t>
        </w:r>
        <w:r w:rsidR="009C0C91">
          <w:rPr>
            <w:rFonts w:asciiTheme="majorHAnsi" w:hAnsiTheme="majorHAnsi" w:cstheme="majorHAnsi"/>
            <w:sz w:val="21"/>
            <w:szCs w:val="21"/>
          </w:rPr>
          <w:t xml:space="preserve"> the OIST Scientific Computing and Analysis Section for comp</w:t>
        </w:r>
      </w:ins>
      <w:ins w:id="31" w:author="Evan Economo" w:date="2023-01-05T13:24:00Z">
        <w:r w:rsidR="009C0C91">
          <w:rPr>
            <w:rFonts w:asciiTheme="majorHAnsi" w:hAnsiTheme="majorHAnsi" w:cstheme="majorHAnsi"/>
            <w:sz w:val="21"/>
            <w:szCs w:val="21"/>
          </w:rPr>
          <w:t>utational support.</w:t>
        </w:r>
      </w:ins>
      <w:bookmarkStart w:id="32" w:name="_GoBack"/>
      <w:bookmarkEnd w:id="32"/>
      <w:ins w:id="33" w:author="Evan Economo" w:date="2023-01-05T13:23:00Z">
        <w:r w:rsidR="009C0C91" w:rsidRPr="00E829C3">
          <w:rPr>
            <w:rFonts w:asciiTheme="majorHAnsi" w:hAnsiTheme="majorHAnsi" w:cstheme="majorHAnsi"/>
            <w:sz w:val="21"/>
            <w:szCs w:val="21"/>
          </w:rPr>
          <w:t xml:space="preserve"> </w:t>
        </w:r>
      </w:ins>
      <w:r w:rsidR="00E829C3" w:rsidRPr="00E829C3">
        <w:rPr>
          <w:rFonts w:asciiTheme="majorHAnsi" w:hAnsiTheme="majorHAnsi" w:cstheme="majorHAnsi"/>
          <w:sz w:val="21"/>
          <w:szCs w:val="21"/>
        </w:rPr>
        <w:t xml:space="preserve">Our sincere thanks go to the landowners, museums, local governments, and schools that host the OKEON </w:t>
      </w:r>
      <w:proofErr w:type="spellStart"/>
      <w:r w:rsidR="00E829C3" w:rsidRPr="00E829C3">
        <w:rPr>
          <w:rFonts w:asciiTheme="majorHAnsi" w:hAnsiTheme="majorHAnsi" w:cstheme="majorHAnsi"/>
          <w:sz w:val="21"/>
          <w:szCs w:val="21"/>
        </w:rPr>
        <w:t>Churamori</w:t>
      </w:r>
      <w:proofErr w:type="spellEnd"/>
      <w:r w:rsidR="00E829C3" w:rsidRPr="00E829C3">
        <w:rPr>
          <w:rFonts w:asciiTheme="majorHAnsi" w:hAnsiTheme="majorHAnsi" w:cstheme="majorHAnsi"/>
          <w:sz w:val="21"/>
          <w:szCs w:val="21"/>
        </w:rPr>
        <w:t xml:space="preserve"> Project field sampling sites, and to the people of Okinawa. We also thank </w:t>
      </w:r>
      <w:r w:rsidR="00D938DF" w:rsidRPr="00D938DF">
        <w:rPr>
          <w:rFonts w:asciiTheme="majorHAnsi" w:hAnsiTheme="majorHAnsi" w:cstheme="majorHAnsi"/>
          <w:sz w:val="21"/>
          <w:szCs w:val="21"/>
        </w:rPr>
        <w:t xml:space="preserve">Marina </w:t>
      </w:r>
      <w:proofErr w:type="spellStart"/>
      <w:r w:rsidR="00D938DF" w:rsidRPr="00D938DF">
        <w:rPr>
          <w:rFonts w:asciiTheme="majorHAnsi" w:hAnsiTheme="majorHAnsi" w:cstheme="majorHAnsi"/>
          <w:sz w:val="21"/>
          <w:szCs w:val="21"/>
        </w:rPr>
        <w:t>Lašić</w:t>
      </w:r>
      <w:proofErr w:type="spellEnd"/>
      <w:r w:rsidR="00D938DF">
        <w:rPr>
          <w:rFonts w:asciiTheme="majorHAnsi" w:hAnsiTheme="majorHAnsi" w:cstheme="majorHAnsi"/>
          <w:sz w:val="21"/>
          <w:szCs w:val="21"/>
        </w:rPr>
        <w:t xml:space="preserve"> and</w:t>
      </w:r>
      <w:r w:rsidR="00D938DF" w:rsidRPr="00D938DF">
        <w:rPr>
          <w:rFonts w:asciiTheme="majorHAnsi" w:hAnsiTheme="majorHAnsi" w:cstheme="majorHAnsi"/>
          <w:sz w:val="21"/>
          <w:szCs w:val="21"/>
        </w:rPr>
        <w:t xml:space="preserve"> Rob McHenry</w:t>
      </w:r>
      <w:r w:rsidR="00D938DF">
        <w:rPr>
          <w:rFonts w:asciiTheme="majorHAnsi" w:hAnsiTheme="majorHAnsi" w:cstheme="majorHAnsi"/>
          <w:sz w:val="21"/>
          <w:szCs w:val="21"/>
        </w:rPr>
        <w:t xml:space="preserve"> for their contributions to building automated species recognisers, </w:t>
      </w:r>
      <w:r w:rsidR="00E829C3" w:rsidRPr="00E829C3">
        <w:rPr>
          <w:rFonts w:asciiTheme="majorHAnsi" w:hAnsiTheme="majorHAnsi" w:cstheme="majorHAnsi"/>
          <w:sz w:val="21"/>
          <w:szCs w:val="21"/>
        </w:rPr>
        <w:t xml:space="preserve">Yvonne Buckley and Anne </w:t>
      </w:r>
      <w:proofErr w:type="spellStart"/>
      <w:r w:rsidR="00E829C3" w:rsidRPr="00E829C3">
        <w:rPr>
          <w:rFonts w:asciiTheme="majorHAnsi" w:hAnsiTheme="majorHAnsi" w:cstheme="majorHAnsi"/>
          <w:sz w:val="21"/>
          <w:szCs w:val="21"/>
        </w:rPr>
        <w:t>Magurran</w:t>
      </w:r>
      <w:proofErr w:type="spellEnd"/>
      <w:r w:rsidR="00E829C3" w:rsidRPr="00E829C3">
        <w:rPr>
          <w:rFonts w:asciiTheme="majorHAnsi" w:hAnsiTheme="majorHAnsi" w:cstheme="majorHAnsi"/>
          <w:sz w:val="21"/>
          <w:szCs w:val="21"/>
        </w:rPr>
        <w:t xml:space="preserve"> for </w:t>
      </w:r>
      <w:r w:rsidR="00DA23F1">
        <w:rPr>
          <w:rFonts w:asciiTheme="majorHAnsi" w:hAnsiTheme="majorHAnsi" w:cstheme="majorHAnsi"/>
          <w:sz w:val="21"/>
          <w:szCs w:val="21"/>
        </w:rPr>
        <w:t>helpful</w:t>
      </w:r>
      <w:r w:rsidR="00E829C3" w:rsidRPr="00E829C3">
        <w:rPr>
          <w:rFonts w:asciiTheme="majorHAnsi" w:hAnsiTheme="majorHAnsi" w:cstheme="majorHAnsi"/>
          <w:sz w:val="21"/>
          <w:szCs w:val="21"/>
        </w:rPr>
        <w:t xml:space="preserve"> </w:t>
      </w:r>
      <w:r w:rsidR="00DA23F1">
        <w:rPr>
          <w:rFonts w:asciiTheme="majorHAnsi" w:hAnsiTheme="majorHAnsi" w:cstheme="majorHAnsi"/>
          <w:sz w:val="21"/>
          <w:szCs w:val="21"/>
        </w:rPr>
        <w:t>discussion</w:t>
      </w:r>
      <w:r w:rsidR="00F96A0D">
        <w:rPr>
          <w:rFonts w:asciiTheme="majorHAnsi" w:hAnsiTheme="majorHAnsi" w:cstheme="majorHAnsi"/>
          <w:sz w:val="21"/>
          <w:szCs w:val="21"/>
        </w:rPr>
        <w:t xml:space="preserve">, and Vito </w:t>
      </w:r>
      <w:proofErr w:type="spellStart"/>
      <w:r w:rsidR="00F96A0D">
        <w:rPr>
          <w:rFonts w:asciiTheme="majorHAnsi" w:hAnsiTheme="majorHAnsi" w:cstheme="majorHAnsi"/>
          <w:sz w:val="21"/>
          <w:szCs w:val="21"/>
        </w:rPr>
        <w:t>Muggeo</w:t>
      </w:r>
      <w:proofErr w:type="spellEnd"/>
      <w:r w:rsidR="00F96A0D">
        <w:rPr>
          <w:rFonts w:asciiTheme="majorHAnsi" w:hAnsiTheme="majorHAnsi" w:cstheme="majorHAnsi"/>
          <w:sz w:val="21"/>
          <w:szCs w:val="21"/>
        </w:rPr>
        <w:t xml:space="preserve"> for </w:t>
      </w:r>
      <w:r w:rsidR="00DA23F1">
        <w:rPr>
          <w:rFonts w:asciiTheme="majorHAnsi" w:hAnsiTheme="majorHAnsi" w:cstheme="majorHAnsi"/>
          <w:sz w:val="21"/>
          <w:szCs w:val="21"/>
        </w:rPr>
        <w:t>advice on</w:t>
      </w:r>
      <w:r w:rsidR="00F96A0D">
        <w:rPr>
          <w:rFonts w:asciiTheme="majorHAnsi" w:hAnsiTheme="majorHAnsi" w:cstheme="majorHAnsi"/>
          <w:sz w:val="21"/>
          <w:szCs w:val="21"/>
        </w:rPr>
        <w:t xml:space="preserve"> break-point </w:t>
      </w:r>
      <w:r w:rsidR="00DA23F1">
        <w:rPr>
          <w:rFonts w:asciiTheme="majorHAnsi" w:hAnsiTheme="majorHAnsi" w:cstheme="majorHAnsi"/>
          <w:sz w:val="21"/>
          <w:szCs w:val="21"/>
        </w:rPr>
        <w:t>modelling in R</w:t>
      </w:r>
      <w:r w:rsidR="00E829C3" w:rsidRPr="00E829C3">
        <w:rPr>
          <w:rFonts w:asciiTheme="majorHAnsi" w:hAnsiTheme="majorHAnsi" w:cstheme="majorHAnsi"/>
          <w:sz w:val="21"/>
          <w:szCs w:val="21"/>
        </w:rPr>
        <w:t xml:space="preserve">. </w:t>
      </w:r>
      <w:r w:rsidR="00CC1F34" w:rsidRPr="00E829C3">
        <w:rPr>
          <w:rFonts w:asciiTheme="majorHAnsi" w:hAnsiTheme="majorHAnsi" w:cstheme="majorHAnsi"/>
          <w:sz w:val="21"/>
          <w:szCs w:val="21"/>
        </w:rPr>
        <w:t xml:space="preserve">This work was supported by subsidy funding to OIST, and an Irish Research Council Postgraduate Scholarship [GOIPG/2018/3023] and Canon Foundation in Europe 2021 Research Fellowship awarded to S.R.P-J.R. </w:t>
      </w:r>
    </w:p>
    <w:p w14:paraId="0A9CD898" w14:textId="77777777" w:rsidR="009D4918" w:rsidRDefault="009D4918" w:rsidP="00F10BE4">
      <w:pPr>
        <w:spacing w:line="360" w:lineRule="auto"/>
        <w:rPr>
          <w:rFonts w:asciiTheme="majorHAnsi" w:hAnsiTheme="majorHAnsi" w:cstheme="majorHAnsi"/>
          <w:b/>
          <w:bCs/>
        </w:rPr>
      </w:pPr>
    </w:p>
    <w:p w14:paraId="3028F5AF" w14:textId="1DC9EA99" w:rsidR="009D4918" w:rsidRPr="00E829C3" w:rsidRDefault="00343606" w:rsidP="00F10BE4">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lastRenderedPageBreak/>
        <w:t>Conflict</w:t>
      </w:r>
      <w:r w:rsidR="009D4918" w:rsidRPr="00E829C3">
        <w:rPr>
          <w:rFonts w:asciiTheme="majorHAnsi" w:hAnsiTheme="majorHAnsi" w:cstheme="majorHAnsi"/>
          <w:b/>
          <w:bCs/>
          <w:sz w:val="22"/>
          <w:szCs w:val="22"/>
        </w:rPr>
        <w:t xml:space="preserve"> of Interest</w:t>
      </w:r>
    </w:p>
    <w:p w14:paraId="47CA5D95" w14:textId="0CAEC243"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The authors declare no conflict of interest.</w:t>
      </w:r>
    </w:p>
    <w:p w14:paraId="16A48305" w14:textId="77777777" w:rsidR="00CC1F34" w:rsidRPr="00CC1F34" w:rsidRDefault="00CC1F34" w:rsidP="00F10BE4">
      <w:pPr>
        <w:spacing w:line="360" w:lineRule="auto"/>
        <w:rPr>
          <w:rFonts w:asciiTheme="majorHAnsi" w:hAnsiTheme="majorHAnsi" w:cstheme="majorHAnsi"/>
          <w:sz w:val="21"/>
          <w:szCs w:val="21"/>
        </w:rPr>
      </w:pPr>
    </w:p>
    <w:p w14:paraId="5F91827C" w14:textId="43ACAC6A"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Data availability statement</w:t>
      </w:r>
    </w:p>
    <w:p w14:paraId="724BD1DF" w14:textId="3D61DBD9"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 xml:space="preserve">The data supporting the findings of this study and all R code are available via the </w:t>
      </w:r>
      <w:proofErr w:type="spellStart"/>
      <w:r>
        <w:rPr>
          <w:rFonts w:asciiTheme="majorHAnsi" w:hAnsiTheme="majorHAnsi" w:cstheme="majorHAnsi"/>
          <w:sz w:val="21"/>
          <w:szCs w:val="21"/>
        </w:rPr>
        <w:t>Zenodo</w:t>
      </w:r>
      <w:proofErr w:type="spellEnd"/>
      <w:r>
        <w:rPr>
          <w:rFonts w:asciiTheme="majorHAnsi" w:hAnsiTheme="majorHAnsi" w:cstheme="majorHAnsi"/>
          <w:sz w:val="21"/>
          <w:szCs w:val="21"/>
        </w:rPr>
        <w:t xml:space="preserve"> digital repository </w:t>
      </w:r>
      <w:r w:rsidRPr="00CC1F34">
        <w:rPr>
          <w:rFonts w:asciiTheme="majorHAnsi" w:hAnsiTheme="majorHAnsi" w:cstheme="majorHAnsi"/>
          <w:sz w:val="21"/>
          <w:szCs w:val="21"/>
          <w:highlight w:val="yellow"/>
        </w:rPr>
        <w:t>REF (CITATION</w:t>
      </w:r>
      <w:r>
        <w:rPr>
          <w:rFonts w:asciiTheme="majorHAnsi" w:hAnsiTheme="majorHAnsi" w:cstheme="majorHAnsi"/>
          <w:sz w:val="21"/>
          <w:szCs w:val="21"/>
        </w:rPr>
        <w:t xml:space="preserve">). </w:t>
      </w:r>
    </w:p>
    <w:p w14:paraId="13100AB8" w14:textId="77777777" w:rsidR="00CC1F34" w:rsidRPr="00CC1F34" w:rsidRDefault="00CC1F34" w:rsidP="00F10BE4">
      <w:pPr>
        <w:spacing w:line="360" w:lineRule="auto"/>
        <w:rPr>
          <w:rFonts w:asciiTheme="majorHAnsi" w:hAnsiTheme="majorHAnsi" w:cstheme="majorHAnsi"/>
          <w:sz w:val="21"/>
          <w:szCs w:val="21"/>
        </w:rPr>
      </w:pPr>
    </w:p>
    <w:p w14:paraId="4498127B" w14:textId="03243C51"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ORCID</w:t>
      </w:r>
    </w:p>
    <w:p w14:paraId="65623F19" w14:textId="00F02E60"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Samuel R.P-J. Ross</w:t>
      </w:r>
      <w:r w:rsidRPr="00CF5429">
        <w:rPr>
          <w:rFonts w:asciiTheme="majorHAnsi" w:hAnsiTheme="majorHAnsi" w:cstheme="majorHAnsi"/>
          <w:sz w:val="20"/>
          <w:szCs w:val="20"/>
        </w:rPr>
        <w:t xml:space="preserve">: </w:t>
      </w:r>
      <w:hyperlink r:id="rId15" w:history="1">
        <w:r w:rsidR="00CF5429" w:rsidRPr="001F1AAD">
          <w:rPr>
            <w:rStyle w:val="Hyperlink"/>
            <w:rFonts w:asciiTheme="majorHAnsi" w:hAnsiTheme="majorHAnsi" w:cstheme="majorHAnsi"/>
            <w:sz w:val="20"/>
            <w:szCs w:val="20"/>
          </w:rPr>
          <w:t>https://orcid.org/0000-0001-9402-9119</w:t>
        </w:r>
      </w:hyperlink>
    </w:p>
    <w:p w14:paraId="30BA4B1F" w14:textId="08F11C9A" w:rsidR="00CF5429" w:rsidRPr="008B5BB8" w:rsidRDefault="00776150" w:rsidP="00776150">
      <w:pPr>
        <w:spacing w:line="360" w:lineRule="auto"/>
        <w:rPr>
          <w:rFonts w:asciiTheme="majorHAnsi" w:hAnsiTheme="majorHAnsi" w:cstheme="majorHAnsi"/>
          <w:sz w:val="20"/>
          <w:szCs w:val="20"/>
          <w:lang w:val="de-DE"/>
        </w:rPr>
      </w:pPr>
      <w:r w:rsidRPr="008B5BB8">
        <w:rPr>
          <w:rFonts w:asciiTheme="majorHAnsi" w:hAnsiTheme="majorHAnsi" w:cstheme="majorHAnsi"/>
          <w:i/>
          <w:iCs/>
          <w:sz w:val="20"/>
          <w:szCs w:val="20"/>
          <w:lang w:val="de-DE"/>
        </w:rPr>
        <w:t>Nicholas R. Friedman</w:t>
      </w:r>
      <w:r w:rsidR="00945AE6" w:rsidRPr="008B5BB8">
        <w:rPr>
          <w:rFonts w:asciiTheme="majorHAnsi" w:hAnsiTheme="majorHAnsi" w:cstheme="majorHAnsi"/>
          <w:sz w:val="20"/>
          <w:szCs w:val="20"/>
          <w:lang w:val="de-DE"/>
        </w:rPr>
        <w:t xml:space="preserve">: </w:t>
      </w:r>
      <w:hyperlink r:id="rId16" w:history="1">
        <w:r w:rsidR="00CF5429" w:rsidRPr="008B5BB8">
          <w:rPr>
            <w:rStyle w:val="Hyperlink"/>
            <w:rFonts w:asciiTheme="majorHAnsi" w:hAnsiTheme="majorHAnsi" w:cstheme="majorHAnsi"/>
            <w:sz w:val="20"/>
            <w:szCs w:val="20"/>
            <w:lang w:val="de-DE"/>
          </w:rPr>
          <w:t>https://orcid.org/0000-0002-0533-6801</w:t>
        </w:r>
      </w:hyperlink>
    </w:p>
    <w:p w14:paraId="2EFF2DDA" w14:textId="77777777" w:rsidR="00C04E5D" w:rsidRPr="008B5BB8" w:rsidRDefault="00C04E5D" w:rsidP="00C04E5D">
      <w:pPr>
        <w:spacing w:line="360" w:lineRule="auto"/>
        <w:rPr>
          <w:rFonts w:asciiTheme="majorHAnsi" w:hAnsiTheme="majorHAnsi" w:cstheme="majorHAnsi"/>
          <w:sz w:val="20"/>
          <w:szCs w:val="20"/>
          <w:lang w:val="de-DE"/>
        </w:rPr>
      </w:pPr>
      <w:r w:rsidRPr="008B5BB8">
        <w:rPr>
          <w:rFonts w:asciiTheme="majorHAnsi" w:hAnsiTheme="majorHAnsi" w:cstheme="majorHAnsi"/>
          <w:i/>
          <w:iCs/>
          <w:sz w:val="20"/>
          <w:szCs w:val="20"/>
          <w:lang w:val="de-DE"/>
        </w:rPr>
        <w:t>David W. Armitage</w:t>
      </w:r>
      <w:r w:rsidRPr="008B5BB8">
        <w:rPr>
          <w:rFonts w:asciiTheme="majorHAnsi" w:hAnsiTheme="majorHAnsi" w:cstheme="majorHAnsi"/>
          <w:sz w:val="20"/>
          <w:szCs w:val="20"/>
          <w:lang w:val="de-DE"/>
        </w:rPr>
        <w:t xml:space="preserve">: </w:t>
      </w:r>
      <w:hyperlink r:id="rId17" w:history="1">
        <w:r w:rsidRPr="008B5BB8">
          <w:rPr>
            <w:rStyle w:val="Hyperlink"/>
            <w:rFonts w:asciiTheme="majorHAnsi" w:hAnsiTheme="majorHAnsi" w:cstheme="majorHAnsi"/>
            <w:sz w:val="20"/>
            <w:szCs w:val="20"/>
            <w:lang w:val="de-DE"/>
          </w:rPr>
          <w:t>https://orcid.org/0000-0002-5677-0501</w:t>
        </w:r>
      </w:hyperlink>
    </w:p>
    <w:p w14:paraId="06D499F9" w14:textId="60C465AF" w:rsidR="00CF5429" w:rsidRPr="008B5BB8" w:rsidRDefault="00945AE6" w:rsidP="00776150">
      <w:pPr>
        <w:spacing w:line="360" w:lineRule="auto"/>
        <w:rPr>
          <w:rFonts w:asciiTheme="majorHAnsi" w:hAnsiTheme="majorHAnsi" w:cstheme="majorHAnsi"/>
          <w:sz w:val="20"/>
          <w:szCs w:val="20"/>
          <w:lang w:val="de-DE"/>
        </w:rPr>
      </w:pPr>
      <w:r w:rsidRPr="008B5BB8">
        <w:rPr>
          <w:rFonts w:asciiTheme="majorHAnsi" w:hAnsiTheme="majorHAnsi" w:cstheme="majorHAnsi"/>
          <w:i/>
          <w:iCs/>
          <w:sz w:val="20"/>
          <w:szCs w:val="20"/>
          <w:lang w:val="de-DE"/>
        </w:rPr>
        <w:t>Kenneth L. Dudley</w:t>
      </w:r>
      <w:r w:rsidRPr="008B5BB8">
        <w:rPr>
          <w:rFonts w:asciiTheme="majorHAnsi" w:hAnsiTheme="majorHAnsi" w:cstheme="majorHAnsi"/>
          <w:sz w:val="20"/>
          <w:szCs w:val="20"/>
          <w:lang w:val="de-DE"/>
        </w:rPr>
        <w:t xml:space="preserve">: </w:t>
      </w:r>
      <w:hyperlink r:id="rId18" w:history="1">
        <w:r w:rsidR="00CF5429" w:rsidRPr="008B5BB8">
          <w:rPr>
            <w:rStyle w:val="Hyperlink"/>
            <w:rFonts w:asciiTheme="majorHAnsi" w:hAnsiTheme="majorHAnsi" w:cstheme="majorHAnsi"/>
            <w:sz w:val="20"/>
            <w:szCs w:val="20"/>
            <w:lang w:val="de-DE"/>
          </w:rPr>
          <w:t>https://orcid.org/0000-0003-3594-0724</w:t>
        </w:r>
      </w:hyperlink>
    </w:p>
    <w:p w14:paraId="0C8A1E5A" w14:textId="29492042" w:rsidR="00945AE6"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Evan P. Economo</w:t>
      </w:r>
      <w:r w:rsidR="00945AE6" w:rsidRPr="00CF5429">
        <w:rPr>
          <w:rFonts w:asciiTheme="majorHAnsi" w:hAnsiTheme="majorHAnsi" w:cstheme="majorHAnsi"/>
          <w:sz w:val="20"/>
          <w:szCs w:val="20"/>
        </w:rPr>
        <w:t xml:space="preserve">: </w:t>
      </w:r>
      <w:hyperlink r:id="rId19" w:history="1">
        <w:r w:rsidR="00CF5429" w:rsidRPr="001F1AAD">
          <w:rPr>
            <w:rStyle w:val="Hyperlink"/>
            <w:rFonts w:asciiTheme="majorHAnsi" w:hAnsiTheme="majorHAnsi" w:cstheme="majorHAnsi"/>
            <w:sz w:val="20"/>
            <w:szCs w:val="20"/>
          </w:rPr>
          <w:t>https://orcid.org/0000-0001-7402-0432</w:t>
        </w:r>
      </w:hyperlink>
    </w:p>
    <w:p w14:paraId="3305E2F9" w14:textId="44127285" w:rsidR="00776150" w:rsidRPr="008B5BB8" w:rsidRDefault="00776150" w:rsidP="00776150">
      <w:pPr>
        <w:spacing w:line="360" w:lineRule="auto"/>
        <w:rPr>
          <w:rFonts w:asciiTheme="majorHAnsi" w:hAnsiTheme="majorHAnsi" w:cstheme="majorHAnsi"/>
          <w:sz w:val="20"/>
          <w:szCs w:val="20"/>
          <w:lang w:val="de-DE"/>
        </w:rPr>
      </w:pPr>
      <w:r w:rsidRPr="008B5BB8">
        <w:rPr>
          <w:rFonts w:asciiTheme="majorHAnsi" w:hAnsiTheme="majorHAnsi" w:cstheme="majorHAnsi"/>
          <w:i/>
          <w:iCs/>
          <w:sz w:val="20"/>
          <w:szCs w:val="20"/>
          <w:lang w:val="de-DE"/>
        </w:rPr>
        <w:t xml:space="preserve">Ian </w:t>
      </w:r>
      <w:proofErr w:type="spellStart"/>
      <w:r w:rsidRPr="008B5BB8">
        <w:rPr>
          <w:rFonts w:asciiTheme="majorHAnsi" w:hAnsiTheme="majorHAnsi" w:cstheme="majorHAnsi"/>
          <w:i/>
          <w:iCs/>
          <w:sz w:val="20"/>
          <w:szCs w:val="20"/>
          <w:lang w:val="de-DE"/>
        </w:rPr>
        <w:t>Donohue</w:t>
      </w:r>
      <w:proofErr w:type="spellEnd"/>
      <w:r w:rsidR="00945AE6" w:rsidRPr="008B5BB8">
        <w:rPr>
          <w:rFonts w:asciiTheme="majorHAnsi" w:hAnsiTheme="majorHAnsi" w:cstheme="majorHAnsi"/>
          <w:sz w:val="20"/>
          <w:szCs w:val="20"/>
          <w:lang w:val="de-DE"/>
        </w:rPr>
        <w:t xml:space="preserve">: </w:t>
      </w:r>
      <w:hyperlink r:id="rId20" w:history="1">
        <w:r w:rsidR="00CF5429" w:rsidRPr="008B5BB8">
          <w:rPr>
            <w:rStyle w:val="Hyperlink"/>
            <w:rFonts w:asciiTheme="majorHAnsi" w:hAnsiTheme="majorHAnsi" w:cstheme="majorHAnsi"/>
            <w:sz w:val="20"/>
            <w:szCs w:val="20"/>
            <w:lang w:val="de-DE"/>
          </w:rPr>
          <w:t>https://orcid.org/0000-0002-4698-6448</w:t>
        </w:r>
      </w:hyperlink>
    </w:p>
    <w:p w14:paraId="1F974E69" w14:textId="77777777" w:rsidR="009D4918" w:rsidRPr="008B5BB8" w:rsidRDefault="009D4918" w:rsidP="00F10BE4">
      <w:pPr>
        <w:spacing w:line="360" w:lineRule="auto"/>
        <w:rPr>
          <w:rFonts w:asciiTheme="majorHAnsi" w:hAnsiTheme="majorHAnsi" w:cstheme="majorHAnsi"/>
          <w:b/>
          <w:bCs/>
          <w:lang w:val="de-DE"/>
        </w:rPr>
      </w:pPr>
    </w:p>
    <w:p w14:paraId="725E8A9C" w14:textId="71F58067" w:rsidR="00664200" w:rsidRPr="008B5BB8" w:rsidRDefault="00664200" w:rsidP="00F10BE4">
      <w:pPr>
        <w:spacing w:line="360" w:lineRule="auto"/>
        <w:rPr>
          <w:rFonts w:asciiTheme="majorHAnsi" w:hAnsiTheme="majorHAnsi" w:cstheme="majorHAnsi"/>
          <w:b/>
          <w:bCs/>
          <w:lang w:val="de-DE"/>
        </w:rPr>
      </w:pPr>
      <w:r w:rsidRPr="008B5BB8">
        <w:rPr>
          <w:rFonts w:asciiTheme="majorHAnsi" w:hAnsiTheme="majorHAnsi" w:cstheme="majorHAnsi"/>
          <w:b/>
          <w:bCs/>
          <w:lang w:val="de-DE"/>
        </w:rPr>
        <w:t>References</w:t>
      </w:r>
    </w:p>
    <w:p w14:paraId="77A89033" w14:textId="0A4C7102" w:rsidR="00176420" w:rsidRPr="00471AF7" w:rsidRDefault="00176420" w:rsidP="00176420">
      <w:pPr>
        <w:pStyle w:val="Bibliography"/>
        <w:rPr>
          <w:rFonts w:asciiTheme="majorHAnsi" w:hAnsiTheme="majorHAnsi" w:cstheme="majorHAnsi"/>
          <w:sz w:val="20"/>
          <w:szCs w:val="20"/>
        </w:rPr>
      </w:pPr>
      <w:r w:rsidRPr="008B5BB8">
        <w:rPr>
          <w:rFonts w:asciiTheme="majorHAnsi" w:hAnsiTheme="majorHAnsi" w:cstheme="majorHAnsi"/>
          <w:sz w:val="20"/>
          <w:szCs w:val="20"/>
          <w:lang w:val="de-DE"/>
        </w:rPr>
        <w:t xml:space="preserve">Abbas, S., </w:t>
      </w:r>
      <w:proofErr w:type="spellStart"/>
      <w:r w:rsidRPr="008B5BB8">
        <w:rPr>
          <w:rFonts w:asciiTheme="majorHAnsi" w:hAnsiTheme="majorHAnsi" w:cstheme="majorHAnsi"/>
          <w:sz w:val="20"/>
          <w:szCs w:val="20"/>
          <w:lang w:val="de-DE"/>
        </w:rPr>
        <w:t>Nichol</w:t>
      </w:r>
      <w:proofErr w:type="spellEnd"/>
      <w:r w:rsidRPr="008B5BB8">
        <w:rPr>
          <w:rFonts w:asciiTheme="majorHAnsi" w:hAnsiTheme="majorHAnsi" w:cstheme="majorHAnsi"/>
          <w:sz w:val="20"/>
          <w:szCs w:val="20"/>
          <w:lang w:val="de-DE"/>
        </w:rPr>
        <w:t xml:space="preserve">, J. E., Fischer, G. A., Wong, M. S., &amp; </w:t>
      </w:r>
      <w:proofErr w:type="spellStart"/>
      <w:r w:rsidRPr="008B5BB8">
        <w:rPr>
          <w:rFonts w:asciiTheme="majorHAnsi" w:hAnsiTheme="majorHAnsi" w:cstheme="majorHAnsi"/>
          <w:sz w:val="20"/>
          <w:szCs w:val="20"/>
          <w:lang w:val="de-DE"/>
        </w:rPr>
        <w:t>Irteza</w:t>
      </w:r>
      <w:proofErr w:type="spellEnd"/>
      <w:r w:rsidRPr="008B5BB8">
        <w:rPr>
          <w:rFonts w:asciiTheme="majorHAnsi" w:hAnsiTheme="majorHAnsi" w:cstheme="majorHAnsi"/>
          <w:sz w:val="20"/>
          <w:szCs w:val="20"/>
          <w:lang w:val="de-DE"/>
        </w:rPr>
        <w:t xml:space="preserve">, S. M. (2020). </w:t>
      </w:r>
      <w:r w:rsidRPr="00471AF7">
        <w:rPr>
          <w:rFonts w:asciiTheme="majorHAnsi" w:hAnsiTheme="majorHAnsi" w:cstheme="majorHAnsi"/>
          <w:sz w:val="20"/>
          <w:szCs w:val="20"/>
        </w:rPr>
        <w:t xml:space="preserve">Impact assessment of a super-typhoon on Hong Kong’s secondary vegetation and recommendations for restoration of resilience in the forest succession. </w:t>
      </w:r>
      <w:r w:rsidRPr="00471AF7">
        <w:rPr>
          <w:rFonts w:asciiTheme="majorHAnsi" w:hAnsiTheme="majorHAnsi" w:cstheme="majorHAnsi"/>
          <w:i/>
          <w:iCs/>
          <w:sz w:val="20"/>
          <w:szCs w:val="20"/>
        </w:rPr>
        <w:t>Agricultural and Forest Meteorology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280</w:t>
      </w:r>
      <w:r w:rsidRPr="00471AF7">
        <w:rPr>
          <w:rFonts w:asciiTheme="majorHAnsi" w:hAnsiTheme="majorHAnsi" w:cstheme="majorHAnsi"/>
          <w:sz w:val="20"/>
          <w:szCs w:val="20"/>
        </w:rPr>
        <w:t>, 107784. https://doi.org/10.1016/j.agrformet.2019.107784</w:t>
      </w:r>
    </w:p>
    <w:p w14:paraId="18B0FACD"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Alcocer</w:t>
      </w:r>
      <w:proofErr w:type="spellEnd"/>
      <w:r w:rsidRPr="00471AF7">
        <w:rPr>
          <w:rFonts w:asciiTheme="majorHAnsi" w:hAnsiTheme="majorHAnsi" w:cstheme="majorHAnsi"/>
          <w:sz w:val="20"/>
          <w:szCs w:val="20"/>
        </w:rPr>
        <w:t xml:space="preserve">, I., Lima, H., </w:t>
      </w:r>
      <w:proofErr w:type="spellStart"/>
      <w:r w:rsidRPr="00471AF7">
        <w:rPr>
          <w:rFonts w:asciiTheme="majorHAnsi" w:hAnsiTheme="majorHAnsi" w:cstheme="majorHAnsi"/>
          <w:sz w:val="20"/>
          <w:szCs w:val="20"/>
        </w:rPr>
        <w:t>Sugai</w:t>
      </w:r>
      <w:proofErr w:type="spellEnd"/>
      <w:r w:rsidRPr="00471AF7">
        <w:rPr>
          <w:rFonts w:asciiTheme="majorHAnsi" w:hAnsiTheme="majorHAnsi" w:cstheme="majorHAnsi"/>
          <w:sz w:val="20"/>
          <w:szCs w:val="20"/>
        </w:rPr>
        <w:t xml:space="preserve">, L. S. M., &amp; </w:t>
      </w:r>
      <w:proofErr w:type="spellStart"/>
      <w:r w:rsidRPr="00471AF7">
        <w:rPr>
          <w:rFonts w:asciiTheme="majorHAnsi" w:hAnsiTheme="majorHAnsi" w:cstheme="majorHAnsi"/>
          <w:sz w:val="20"/>
          <w:szCs w:val="20"/>
        </w:rPr>
        <w:t>Llusia</w:t>
      </w:r>
      <w:proofErr w:type="spellEnd"/>
      <w:r w:rsidRPr="00471AF7">
        <w:rPr>
          <w:rFonts w:asciiTheme="majorHAnsi" w:hAnsiTheme="majorHAnsi" w:cstheme="majorHAnsi"/>
          <w:sz w:val="20"/>
          <w:szCs w:val="20"/>
        </w:rPr>
        <w:t xml:space="preserve">, D. (2022). Acoustic indices as proxies for biodiversity: A meta-analysis. </w:t>
      </w:r>
      <w:r w:rsidRPr="00471AF7">
        <w:rPr>
          <w:rFonts w:asciiTheme="majorHAnsi" w:hAnsiTheme="majorHAnsi" w:cstheme="majorHAnsi"/>
          <w:i/>
          <w:iCs/>
          <w:sz w:val="20"/>
          <w:szCs w:val="20"/>
        </w:rPr>
        <w:t>Biological Reviews</w:t>
      </w:r>
      <w:r w:rsidRPr="00471AF7">
        <w:rPr>
          <w:rFonts w:asciiTheme="majorHAnsi" w:hAnsiTheme="majorHAnsi" w:cstheme="majorHAnsi"/>
          <w:sz w:val="20"/>
          <w:szCs w:val="20"/>
        </w:rPr>
        <w:t>. https://doi.org/10.1111/brv.12890</w:t>
      </w:r>
    </w:p>
    <w:p w14:paraId="58925121"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Altwegg</w:t>
      </w:r>
      <w:proofErr w:type="spellEnd"/>
      <w:r w:rsidRPr="00471AF7">
        <w:rPr>
          <w:rFonts w:asciiTheme="majorHAnsi" w:hAnsiTheme="majorHAnsi" w:cstheme="majorHAnsi"/>
          <w:sz w:val="20"/>
          <w:szCs w:val="20"/>
        </w:rPr>
        <w:t xml:space="preserve">, R., Visser, V., Bailey, L. D., &amp; </w:t>
      </w:r>
      <w:proofErr w:type="spellStart"/>
      <w:r w:rsidRPr="00471AF7">
        <w:rPr>
          <w:rFonts w:asciiTheme="majorHAnsi" w:hAnsiTheme="majorHAnsi" w:cstheme="majorHAnsi"/>
          <w:sz w:val="20"/>
          <w:szCs w:val="20"/>
        </w:rPr>
        <w:t>Erni</w:t>
      </w:r>
      <w:proofErr w:type="spellEnd"/>
      <w:r w:rsidRPr="00471AF7">
        <w:rPr>
          <w:rFonts w:asciiTheme="majorHAnsi" w:hAnsiTheme="majorHAnsi" w:cstheme="majorHAnsi"/>
          <w:sz w:val="20"/>
          <w:szCs w:val="20"/>
        </w:rPr>
        <w:t xml:space="preserve">, B. (2017). Learning from single extreme events. </w:t>
      </w:r>
      <w:r w:rsidRPr="00471AF7">
        <w:rPr>
          <w:rFonts w:asciiTheme="majorHAnsi" w:hAnsiTheme="majorHAnsi" w:cstheme="majorHAnsi"/>
          <w:i/>
          <w:iCs/>
          <w:sz w:val="20"/>
          <w:szCs w:val="20"/>
        </w:rPr>
        <w:t>Philosophical Transactions of the Royal Society B: Biological Sciences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372</w:t>
      </w:r>
      <w:r w:rsidRPr="00471AF7">
        <w:rPr>
          <w:rFonts w:asciiTheme="majorHAnsi" w:hAnsiTheme="majorHAnsi" w:cstheme="majorHAnsi"/>
          <w:sz w:val="20"/>
          <w:szCs w:val="20"/>
        </w:rPr>
        <w:t>(1723), 20160141. https://doi.org/10.1098/rstb.2016.0141</w:t>
      </w:r>
    </w:p>
    <w:p w14:paraId="003F43D9"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Ares, Á., </w:t>
      </w:r>
      <w:proofErr w:type="spellStart"/>
      <w:r w:rsidRPr="00471AF7">
        <w:rPr>
          <w:rFonts w:asciiTheme="majorHAnsi" w:hAnsiTheme="majorHAnsi" w:cstheme="majorHAnsi"/>
          <w:sz w:val="20"/>
          <w:szCs w:val="20"/>
        </w:rPr>
        <w:t>Brisbin</w:t>
      </w:r>
      <w:proofErr w:type="spellEnd"/>
      <w:r w:rsidRPr="00471AF7">
        <w:rPr>
          <w:rFonts w:asciiTheme="majorHAnsi" w:hAnsiTheme="majorHAnsi" w:cstheme="majorHAnsi"/>
          <w:sz w:val="20"/>
          <w:szCs w:val="20"/>
        </w:rPr>
        <w:t xml:space="preserve">, M. M., Sato, K. N., Martín, J. P., </w:t>
      </w:r>
      <w:proofErr w:type="spellStart"/>
      <w:r w:rsidRPr="00471AF7">
        <w:rPr>
          <w:rFonts w:asciiTheme="majorHAnsi" w:hAnsiTheme="majorHAnsi" w:cstheme="majorHAnsi"/>
          <w:sz w:val="20"/>
          <w:szCs w:val="20"/>
        </w:rPr>
        <w:t>Iinuma</w:t>
      </w:r>
      <w:proofErr w:type="spellEnd"/>
      <w:r w:rsidRPr="00471AF7">
        <w:rPr>
          <w:rFonts w:asciiTheme="majorHAnsi" w:hAnsiTheme="majorHAnsi" w:cstheme="majorHAnsi"/>
          <w:sz w:val="20"/>
          <w:szCs w:val="20"/>
        </w:rPr>
        <w:t xml:space="preserve">, Y., &amp; Mitarai, S. (2020). Extreme storms cause rapid but short-lived shifts in nearshore subtropical bacterial communities. </w:t>
      </w:r>
      <w:r w:rsidRPr="00471AF7">
        <w:rPr>
          <w:rFonts w:asciiTheme="majorHAnsi" w:hAnsiTheme="majorHAnsi" w:cstheme="majorHAnsi"/>
          <w:i/>
          <w:iCs/>
          <w:sz w:val="20"/>
          <w:szCs w:val="20"/>
        </w:rPr>
        <w:t>Environmental Microbiology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22</w:t>
      </w:r>
      <w:r w:rsidRPr="00471AF7">
        <w:rPr>
          <w:rFonts w:asciiTheme="majorHAnsi" w:hAnsiTheme="majorHAnsi" w:cstheme="majorHAnsi"/>
          <w:sz w:val="20"/>
          <w:szCs w:val="20"/>
        </w:rPr>
        <w:t>(11), 4571–4588. https://doi.org/10.1111/1462-2920.15178</w:t>
      </w:r>
    </w:p>
    <w:p w14:paraId="161A7BAE"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Ausprey</w:t>
      </w:r>
      <w:proofErr w:type="spellEnd"/>
      <w:r w:rsidRPr="00471AF7">
        <w:rPr>
          <w:rFonts w:asciiTheme="majorHAnsi" w:hAnsiTheme="majorHAnsi" w:cstheme="majorHAnsi"/>
          <w:sz w:val="20"/>
          <w:szCs w:val="20"/>
        </w:rPr>
        <w:t xml:space="preserve">, I. J., Newell, F. L., &amp; Robinson, S. K. (2022). Functional response traits and altered ecological niches drive the disassembly of cloud forest bird communities in tropical montane </w:t>
      </w:r>
      <w:proofErr w:type="spellStart"/>
      <w:r w:rsidRPr="00471AF7">
        <w:rPr>
          <w:rFonts w:asciiTheme="majorHAnsi" w:hAnsiTheme="majorHAnsi" w:cstheme="majorHAnsi"/>
          <w:sz w:val="20"/>
          <w:szCs w:val="20"/>
        </w:rPr>
        <w:t>countrysides</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Journal of Animal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91</w:t>
      </w:r>
      <w:r w:rsidRPr="00471AF7">
        <w:rPr>
          <w:rFonts w:asciiTheme="majorHAnsi" w:hAnsiTheme="majorHAnsi" w:cstheme="majorHAnsi"/>
          <w:sz w:val="20"/>
          <w:szCs w:val="20"/>
        </w:rPr>
        <w:t>(11), 2314–2328. https://doi.org/10.1111/1365-2656.13816</w:t>
      </w:r>
    </w:p>
    <w:p w14:paraId="11077D4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Azuma, S., Sasaki, K., &amp; </w:t>
      </w:r>
      <w:proofErr w:type="spellStart"/>
      <w:r w:rsidRPr="00471AF7">
        <w:rPr>
          <w:rFonts w:asciiTheme="majorHAnsi" w:hAnsiTheme="majorHAnsi" w:cstheme="majorHAnsi"/>
          <w:sz w:val="20"/>
          <w:szCs w:val="20"/>
        </w:rPr>
        <w:t>ltô</w:t>
      </w:r>
      <w:proofErr w:type="spellEnd"/>
      <w:r w:rsidRPr="00471AF7">
        <w:rPr>
          <w:rFonts w:asciiTheme="majorHAnsi" w:hAnsiTheme="majorHAnsi" w:cstheme="majorHAnsi"/>
          <w:sz w:val="20"/>
          <w:szCs w:val="20"/>
        </w:rPr>
        <w:t xml:space="preserve">, Y. (1997). Effects of undergrowth removal on the species diversity of insects in natural forests of Okinawa </w:t>
      </w:r>
      <w:proofErr w:type="spellStart"/>
      <w:r w:rsidRPr="00471AF7">
        <w:rPr>
          <w:rFonts w:asciiTheme="majorHAnsi" w:hAnsiTheme="majorHAnsi" w:cstheme="majorHAnsi"/>
          <w:sz w:val="20"/>
          <w:szCs w:val="20"/>
        </w:rPr>
        <w:t>Hontô</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Pacific Conservation 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w:t>
      </w:r>
      <w:r w:rsidRPr="00471AF7">
        <w:rPr>
          <w:rFonts w:asciiTheme="majorHAnsi" w:hAnsiTheme="majorHAnsi" w:cstheme="majorHAnsi"/>
          <w:sz w:val="20"/>
          <w:szCs w:val="20"/>
        </w:rPr>
        <w:t>(2), 156–160. https://doi.org/10.1071/pc970156</w:t>
      </w:r>
    </w:p>
    <w:p w14:paraId="675D13EA" w14:textId="77777777" w:rsidR="00176420" w:rsidRPr="00471AF7" w:rsidRDefault="00176420" w:rsidP="00176420">
      <w:pPr>
        <w:pStyle w:val="Bibliography"/>
        <w:rPr>
          <w:rFonts w:asciiTheme="majorHAnsi" w:hAnsiTheme="majorHAnsi" w:cstheme="majorHAnsi"/>
          <w:sz w:val="20"/>
          <w:szCs w:val="20"/>
        </w:rPr>
      </w:pPr>
      <w:proofErr w:type="spellStart"/>
      <w:r w:rsidRPr="00F0599B">
        <w:rPr>
          <w:rFonts w:asciiTheme="majorHAnsi" w:hAnsiTheme="majorHAnsi" w:cstheme="majorHAnsi"/>
          <w:sz w:val="20"/>
          <w:szCs w:val="20"/>
        </w:rPr>
        <w:t>Baert</w:t>
      </w:r>
      <w:proofErr w:type="spellEnd"/>
      <w:r w:rsidRPr="00F0599B">
        <w:rPr>
          <w:rFonts w:asciiTheme="majorHAnsi" w:hAnsiTheme="majorHAnsi" w:cstheme="majorHAnsi"/>
          <w:sz w:val="20"/>
          <w:szCs w:val="20"/>
        </w:rPr>
        <w:t xml:space="preserve">, J. M., De Laender, F., </w:t>
      </w:r>
      <w:proofErr w:type="spellStart"/>
      <w:r w:rsidRPr="00F0599B">
        <w:rPr>
          <w:rFonts w:asciiTheme="majorHAnsi" w:hAnsiTheme="majorHAnsi" w:cstheme="majorHAnsi"/>
          <w:sz w:val="20"/>
          <w:szCs w:val="20"/>
        </w:rPr>
        <w:t>Sabbe</w:t>
      </w:r>
      <w:proofErr w:type="spellEnd"/>
      <w:r w:rsidRPr="00F0599B">
        <w:rPr>
          <w:rFonts w:asciiTheme="majorHAnsi" w:hAnsiTheme="majorHAnsi" w:cstheme="majorHAnsi"/>
          <w:sz w:val="20"/>
          <w:szCs w:val="20"/>
        </w:rPr>
        <w:t xml:space="preserve">, K., &amp; Janssen, C. R. (2016). </w:t>
      </w:r>
      <w:r w:rsidRPr="00471AF7">
        <w:rPr>
          <w:rFonts w:asciiTheme="majorHAnsi" w:hAnsiTheme="majorHAnsi" w:cstheme="majorHAnsi"/>
          <w:sz w:val="20"/>
          <w:szCs w:val="20"/>
        </w:rPr>
        <w:t xml:space="preserve">Biodiversity increases functional and compositional resistance, but decreases resilience in phytoplankton communities. </w:t>
      </w:r>
      <w:r w:rsidRPr="00471AF7">
        <w:rPr>
          <w:rFonts w:asciiTheme="majorHAnsi" w:hAnsiTheme="majorHAnsi" w:cstheme="majorHAnsi"/>
          <w:i/>
          <w:iCs/>
          <w:sz w:val="20"/>
          <w:szCs w:val="20"/>
        </w:rPr>
        <w:t>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97</w:t>
      </w:r>
      <w:r w:rsidRPr="00471AF7">
        <w:rPr>
          <w:rFonts w:asciiTheme="majorHAnsi" w:hAnsiTheme="majorHAnsi" w:cstheme="majorHAnsi"/>
          <w:sz w:val="20"/>
          <w:szCs w:val="20"/>
        </w:rPr>
        <w:t>(12), 3433–3440. https://doi.org/10.1002/ecy.1601</w:t>
      </w:r>
    </w:p>
    <w:p w14:paraId="78D1DA3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Bhatia, K. T., </w:t>
      </w:r>
      <w:proofErr w:type="spellStart"/>
      <w:r w:rsidRPr="00471AF7">
        <w:rPr>
          <w:rFonts w:asciiTheme="majorHAnsi" w:hAnsiTheme="majorHAnsi" w:cstheme="majorHAnsi"/>
          <w:sz w:val="20"/>
          <w:szCs w:val="20"/>
        </w:rPr>
        <w:t>Vecchi</w:t>
      </w:r>
      <w:proofErr w:type="spellEnd"/>
      <w:r w:rsidRPr="00471AF7">
        <w:rPr>
          <w:rFonts w:asciiTheme="majorHAnsi" w:hAnsiTheme="majorHAnsi" w:cstheme="majorHAnsi"/>
          <w:sz w:val="20"/>
          <w:szCs w:val="20"/>
        </w:rPr>
        <w:t xml:space="preserve">, G. A., Knutson, T. R., Murakami, H., </w:t>
      </w:r>
      <w:proofErr w:type="spellStart"/>
      <w:r w:rsidRPr="00471AF7">
        <w:rPr>
          <w:rFonts w:asciiTheme="majorHAnsi" w:hAnsiTheme="majorHAnsi" w:cstheme="majorHAnsi"/>
          <w:sz w:val="20"/>
          <w:szCs w:val="20"/>
        </w:rPr>
        <w:t>Kossin</w:t>
      </w:r>
      <w:proofErr w:type="spellEnd"/>
      <w:r w:rsidRPr="00471AF7">
        <w:rPr>
          <w:rFonts w:asciiTheme="majorHAnsi" w:hAnsiTheme="majorHAnsi" w:cstheme="majorHAnsi"/>
          <w:sz w:val="20"/>
          <w:szCs w:val="20"/>
        </w:rPr>
        <w:t xml:space="preserve">, J., Dixon, K. W., &amp; Whitlock, C. E. (2019). Recent increases in tropical cyclone intensification rates. </w:t>
      </w:r>
      <w:r w:rsidRPr="00471AF7">
        <w:rPr>
          <w:rFonts w:asciiTheme="majorHAnsi" w:hAnsiTheme="majorHAnsi" w:cstheme="majorHAnsi"/>
          <w:i/>
          <w:iCs/>
          <w:sz w:val="20"/>
          <w:szCs w:val="20"/>
        </w:rPr>
        <w:t>Nature Communications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w:t>
      </w:r>
      <w:r w:rsidRPr="00471AF7">
        <w:rPr>
          <w:rFonts w:asciiTheme="majorHAnsi" w:hAnsiTheme="majorHAnsi" w:cstheme="majorHAnsi"/>
          <w:sz w:val="20"/>
          <w:szCs w:val="20"/>
        </w:rPr>
        <w:t>(1), Article 1. https://doi.org/10.1038/s41467-019-08471-z</w:t>
      </w:r>
    </w:p>
    <w:p w14:paraId="25AD7D13" w14:textId="77777777" w:rsidR="00176420" w:rsidRPr="008B5BB8" w:rsidRDefault="00176420" w:rsidP="00176420">
      <w:pPr>
        <w:pStyle w:val="Bibliography"/>
        <w:rPr>
          <w:rFonts w:asciiTheme="majorHAnsi" w:hAnsiTheme="majorHAnsi" w:cstheme="majorHAnsi"/>
          <w:sz w:val="20"/>
          <w:szCs w:val="20"/>
          <w:lang w:val="de-DE"/>
        </w:rPr>
      </w:pPr>
      <w:r w:rsidRPr="00471AF7">
        <w:rPr>
          <w:rFonts w:asciiTheme="majorHAnsi" w:hAnsiTheme="majorHAnsi" w:cstheme="majorHAnsi"/>
          <w:sz w:val="20"/>
          <w:szCs w:val="20"/>
        </w:rPr>
        <w:t xml:space="preserve">Boyd, A. D., Gowans, S., Mann, D. A., &amp; Simard, P. (2021). Tropical Storm Debby: Soundscape and fish sound production in Tampa Bay and the Gulf of Mexico. </w:t>
      </w:r>
      <w:r w:rsidRPr="008B5BB8">
        <w:rPr>
          <w:rFonts w:asciiTheme="majorHAnsi" w:hAnsiTheme="majorHAnsi" w:cstheme="majorHAnsi"/>
          <w:i/>
          <w:iCs/>
          <w:sz w:val="20"/>
          <w:szCs w:val="20"/>
          <w:lang w:val="de-DE"/>
        </w:rPr>
        <w:t>PLOS ONE</w:t>
      </w:r>
      <w:r w:rsidRPr="008B5BB8">
        <w:rPr>
          <w:rFonts w:asciiTheme="majorHAnsi" w:hAnsiTheme="majorHAnsi" w:cstheme="majorHAnsi"/>
          <w:sz w:val="20"/>
          <w:szCs w:val="20"/>
          <w:lang w:val="de-DE"/>
        </w:rPr>
        <w:t xml:space="preserve">, </w:t>
      </w:r>
      <w:r w:rsidRPr="008B5BB8">
        <w:rPr>
          <w:rFonts w:asciiTheme="majorHAnsi" w:hAnsiTheme="majorHAnsi" w:cstheme="majorHAnsi"/>
          <w:i/>
          <w:iCs/>
          <w:sz w:val="20"/>
          <w:szCs w:val="20"/>
          <w:lang w:val="de-DE"/>
        </w:rPr>
        <w:t>16</w:t>
      </w:r>
      <w:r w:rsidRPr="008B5BB8">
        <w:rPr>
          <w:rFonts w:asciiTheme="majorHAnsi" w:hAnsiTheme="majorHAnsi" w:cstheme="majorHAnsi"/>
          <w:sz w:val="20"/>
          <w:szCs w:val="20"/>
          <w:lang w:val="de-DE"/>
        </w:rPr>
        <w:t>(7), e0254614–e0254614. https://doi.org/10.1371/JOURNAL.PONE.0254614</w:t>
      </w:r>
    </w:p>
    <w:p w14:paraId="0BA3F695" w14:textId="77777777" w:rsidR="00176420" w:rsidRPr="00471AF7" w:rsidRDefault="00176420" w:rsidP="00176420">
      <w:pPr>
        <w:pStyle w:val="Bibliography"/>
        <w:rPr>
          <w:rFonts w:asciiTheme="majorHAnsi" w:hAnsiTheme="majorHAnsi" w:cstheme="majorHAnsi"/>
          <w:sz w:val="20"/>
          <w:szCs w:val="20"/>
        </w:rPr>
      </w:pPr>
      <w:proofErr w:type="spellStart"/>
      <w:r w:rsidRPr="008B5BB8">
        <w:rPr>
          <w:rFonts w:asciiTheme="majorHAnsi" w:hAnsiTheme="majorHAnsi" w:cstheme="majorHAnsi"/>
          <w:sz w:val="20"/>
          <w:szCs w:val="20"/>
          <w:lang w:val="de-DE"/>
        </w:rPr>
        <w:t>Bradfer</w:t>
      </w:r>
      <w:proofErr w:type="spellEnd"/>
      <w:r w:rsidRPr="008B5BB8">
        <w:rPr>
          <w:rFonts w:asciiTheme="majorHAnsi" w:hAnsiTheme="majorHAnsi" w:cstheme="majorHAnsi"/>
          <w:sz w:val="20"/>
          <w:szCs w:val="20"/>
          <w:lang w:val="de-DE"/>
        </w:rPr>
        <w:t xml:space="preserve">-Lawrence, T., </w:t>
      </w:r>
      <w:proofErr w:type="spellStart"/>
      <w:r w:rsidRPr="008B5BB8">
        <w:rPr>
          <w:rFonts w:asciiTheme="majorHAnsi" w:hAnsiTheme="majorHAnsi" w:cstheme="majorHAnsi"/>
          <w:sz w:val="20"/>
          <w:szCs w:val="20"/>
          <w:lang w:val="de-DE"/>
        </w:rPr>
        <w:t>Bunnefeld</w:t>
      </w:r>
      <w:proofErr w:type="spellEnd"/>
      <w:r w:rsidRPr="008B5BB8">
        <w:rPr>
          <w:rFonts w:asciiTheme="majorHAnsi" w:hAnsiTheme="majorHAnsi" w:cstheme="majorHAnsi"/>
          <w:sz w:val="20"/>
          <w:szCs w:val="20"/>
          <w:lang w:val="de-DE"/>
        </w:rPr>
        <w:t xml:space="preserve">, N., Gardner, N., Willis, S. G., &amp; </w:t>
      </w:r>
      <w:proofErr w:type="spellStart"/>
      <w:r w:rsidRPr="008B5BB8">
        <w:rPr>
          <w:rFonts w:asciiTheme="majorHAnsi" w:hAnsiTheme="majorHAnsi" w:cstheme="majorHAnsi"/>
          <w:sz w:val="20"/>
          <w:szCs w:val="20"/>
          <w:lang w:val="de-DE"/>
        </w:rPr>
        <w:t>Dent</w:t>
      </w:r>
      <w:proofErr w:type="spellEnd"/>
      <w:r w:rsidRPr="008B5BB8">
        <w:rPr>
          <w:rFonts w:asciiTheme="majorHAnsi" w:hAnsiTheme="majorHAnsi" w:cstheme="majorHAnsi"/>
          <w:sz w:val="20"/>
          <w:szCs w:val="20"/>
          <w:lang w:val="de-DE"/>
        </w:rPr>
        <w:t xml:space="preserve">, D. H. (2020). </w:t>
      </w:r>
      <w:r w:rsidRPr="00471AF7">
        <w:rPr>
          <w:rFonts w:asciiTheme="majorHAnsi" w:hAnsiTheme="majorHAnsi" w:cstheme="majorHAnsi"/>
          <w:sz w:val="20"/>
          <w:szCs w:val="20"/>
        </w:rPr>
        <w:t xml:space="preserve">Rapid assessment of avian species richness and abundance using acoustic indices.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115</w:t>
      </w:r>
      <w:r w:rsidRPr="00471AF7">
        <w:rPr>
          <w:rFonts w:asciiTheme="majorHAnsi" w:hAnsiTheme="majorHAnsi" w:cstheme="majorHAnsi"/>
          <w:sz w:val="20"/>
          <w:szCs w:val="20"/>
        </w:rPr>
        <w:t>(April), 106400–106400. https://doi.org/10.1016/j.ecolind.2020.106400</w:t>
      </w:r>
    </w:p>
    <w:p w14:paraId="2C3759D8"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Burivalova</w:t>
      </w:r>
      <w:proofErr w:type="spellEnd"/>
      <w:r w:rsidRPr="00471AF7">
        <w:rPr>
          <w:rFonts w:asciiTheme="majorHAnsi" w:hAnsiTheme="majorHAnsi" w:cstheme="majorHAnsi"/>
          <w:sz w:val="20"/>
          <w:szCs w:val="20"/>
        </w:rPr>
        <w:t xml:space="preserve">, Z., Game, E. T., &amp; Butler, R. A. (2019). The sound of a tropical forest. </w:t>
      </w:r>
      <w:r w:rsidRPr="00471AF7">
        <w:rPr>
          <w:rFonts w:asciiTheme="majorHAnsi" w:hAnsiTheme="majorHAnsi" w:cstheme="majorHAnsi"/>
          <w:i/>
          <w:iCs/>
          <w:sz w:val="20"/>
          <w:szCs w:val="20"/>
        </w:rPr>
        <w:t>Science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363</w:t>
      </w:r>
      <w:r w:rsidRPr="00471AF7">
        <w:rPr>
          <w:rFonts w:asciiTheme="majorHAnsi" w:hAnsiTheme="majorHAnsi" w:cstheme="majorHAnsi"/>
          <w:sz w:val="20"/>
          <w:szCs w:val="20"/>
        </w:rPr>
        <w:t>(6422), 28–29. https://doi.org/10.1126/science.aav1902</w:t>
      </w:r>
    </w:p>
    <w:p w14:paraId="627E7148"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Burivalova</w:t>
      </w:r>
      <w:proofErr w:type="spellEnd"/>
      <w:r w:rsidRPr="00471AF7">
        <w:rPr>
          <w:rFonts w:asciiTheme="majorHAnsi" w:hAnsiTheme="majorHAnsi" w:cstheme="majorHAnsi"/>
          <w:sz w:val="20"/>
          <w:szCs w:val="20"/>
        </w:rPr>
        <w:t xml:space="preserve">, Z., Lee, T. M., </w:t>
      </w:r>
      <w:proofErr w:type="spellStart"/>
      <w:r w:rsidRPr="00471AF7">
        <w:rPr>
          <w:rFonts w:asciiTheme="majorHAnsi" w:hAnsiTheme="majorHAnsi" w:cstheme="majorHAnsi"/>
          <w:sz w:val="20"/>
          <w:szCs w:val="20"/>
        </w:rPr>
        <w:t>Giam</w:t>
      </w:r>
      <w:proofErr w:type="spellEnd"/>
      <w:r w:rsidRPr="00471AF7">
        <w:rPr>
          <w:rFonts w:asciiTheme="majorHAnsi" w:hAnsiTheme="majorHAnsi" w:cstheme="majorHAnsi"/>
          <w:sz w:val="20"/>
          <w:szCs w:val="20"/>
        </w:rPr>
        <w:t xml:space="preserve">, X., </w:t>
      </w:r>
      <w:proofErr w:type="spellStart"/>
      <w:r w:rsidRPr="00471AF7">
        <w:rPr>
          <w:rFonts w:asciiTheme="majorHAnsi" w:hAnsiTheme="majorHAnsi" w:cstheme="majorHAnsi"/>
          <w:sz w:val="20"/>
          <w:szCs w:val="20"/>
        </w:rPr>
        <w:t>Sekercioglu</w:t>
      </w:r>
      <w:proofErr w:type="spellEnd"/>
      <w:r w:rsidRPr="00471AF7">
        <w:rPr>
          <w:rFonts w:asciiTheme="majorHAnsi" w:hAnsiTheme="majorHAnsi" w:cstheme="majorHAnsi"/>
          <w:sz w:val="20"/>
          <w:szCs w:val="20"/>
        </w:rPr>
        <w:t xml:space="preserve">, Ç. H., </w:t>
      </w:r>
      <w:proofErr w:type="spellStart"/>
      <w:r w:rsidRPr="00471AF7">
        <w:rPr>
          <w:rFonts w:asciiTheme="majorHAnsi" w:hAnsiTheme="majorHAnsi" w:cstheme="majorHAnsi"/>
          <w:sz w:val="20"/>
          <w:szCs w:val="20"/>
        </w:rPr>
        <w:t>Wilcove</w:t>
      </w:r>
      <w:proofErr w:type="spellEnd"/>
      <w:r w:rsidRPr="00471AF7">
        <w:rPr>
          <w:rFonts w:asciiTheme="majorHAnsi" w:hAnsiTheme="majorHAnsi" w:cstheme="majorHAnsi"/>
          <w:sz w:val="20"/>
          <w:szCs w:val="20"/>
        </w:rPr>
        <w:t xml:space="preserve">, D. S., &amp; Koh, L. P. (2015). Avian responses to selective logging shaped by species traits and logging practices. </w:t>
      </w:r>
      <w:r w:rsidRPr="00471AF7">
        <w:rPr>
          <w:rFonts w:asciiTheme="majorHAnsi" w:hAnsiTheme="majorHAnsi" w:cstheme="majorHAnsi"/>
          <w:i/>
          <w:iCs/>
          <w:sz w:val="20"/>
          <w:szCs w:val="20"/>
        </w:rPr>
        <w:t>Proceedings of the Royal Society B: Biological Sciences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282</w:t>
      </w:r>
      <w:r w:rsidRPr="00471AF7">
        <w:rPr>
          <w:rFonts w:asciiTheme="majorHAnsi" w:hAnsiTheme="majorHAnsi" w:cstheme="majorHAnsi"/>
          <w:sz w:val="20"/>
          <w:szCs w:val="20"/>
        </w:rPr>
        <w:t>(1808). https://doi.org/10.1098/rspb.2015.0164</w:t>
      </w:r>
    </w:p>
    <w:p w14:paraId="27CCD1BE"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Burivalova</w:t>
      </w:r>
      <w:proofErr w:type="spellEnd"/>
      <w:r w:rsidRPr="00471AF7">
        <w:rPr>
          <w:rFonts w:asciiTheme="majorHAnsi" w:hAnsiTheme="majorHAnsi" w:cstheme="majorHAnsi"/>
          <w:sz w:val="20"/>
          <w:szCs w:val="20"/>
        </w:rPr>
        <w:t xml:space="preserve">, Z., </w:t>
      </w:r>
      <w:proofErr w:type="spellStart"/>
      <w:r w:rsidRPr="00471AF7">
        <w:rPr>
          <w:rFonts w:asciiTheme="majorHAnsi" w:hAnsiTheme="majorHAnsi" w:cstheme="majorHAnsi"/>
          <w:sz w:val="20"/>
          <w:szCs w:val="20"/>
        </w:rPr>
        <w:t>Şekercioǧlu</w:t>
      </w:r>
      <w:proofErr w:type="spellEnd"/>
      <w:r w:rsidRPr="00471AF7">
        <w:rPr>
          <w:rFonts w:asciiTheme="majorHAnsi" w:hAnsiTheme="majorHAnsi" w:cstheme="majorHAnsi"/>
          <w:sz w:val="20"/>
          <w:szCs w:val="20"/>
        </w:rPr>
        <w:t xml:space="preserve">, Ç. H., &amp; Koh, L. P. (2014). Thresholds of logging intensity to maintain tropical forest biodiversity. </w:t>
      </w:r>
      <w:r w:rsidRPr="00471AF7">
        <w:rPr>
          <w:rFonts w:asciiTheme="majorHAnsi" w:hAnsiTheme="majorHAnsi" w:cstheme="majorHAnsi"/>
          <w:i/>
          <w:iCs/>
          <w:sz w:val="20"/>
          <w:szCs w:val="20"/>
        </w:rPr>
        <w:t>Current 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24</w:t>
      </w:r>
      <w:r w:rsidRPr="00471AF7">
        <w:rPr>
          <w:rFonts w:asciiTheme="majorHAnsi" w:hAnsiTheme="majorHAnsi" w:cstheme="majorHAnsi"/>
          <w:sz w:val="20"/>
          <w:szCs w:val="20"/>
        </w:rPr>
        <w:t>(16), 1893–1898. https://doi.org/10.1016/j.cub.2014.06.065</w:t>
      </w:r>
    </w:p>
    <w:p w14:paraId="77971FCA"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Bürkner</w:t>
      </w:r>
      <w:proofErr w:type="spellEnd"/>
      <w:r w:rsidRPr="00471AF7">
        <w:rPr>
          <w:rFonts w:asciiTheme="majorHAnsi" w:hAnsiTheme="majorHAnsi" w:cstheme="majorHAnsi"/>
          <w:sz w:val="20"/>
          <w:szCs w:val="20"/>
        </w:rPr>
        <w:t xml:space="preserve">, P.-C. (2017). brms: An R package for Bayesian multilevel models using Stan. </w:t>
      </w:r>
      <w:r w:rsidRPr="00471AF7">
        <w:rPr>
          <w:rFonts w:asciiTheme="majorHAnsi" w:hAnsiTheme="majorHAnsi" w:cstheme="majorHAnsi"/>
          <w:i/>
          <w:iCs/>
          <w:sz w:val="20"/>
          <w:szCs w:val="20"/>
        </w:rPr>
        <w:t>Journal of Statistical Software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80</w:t>
      </w:r>
      <w:r w:rsidRPr="00471AF7">
        <w:rPr>
          <w:rFonts w:asciiTheme="majorHAnsi" w:hAnsiTheme="majorHAnsi" w:cstheme="majorHAnsi"/>
          <w:sz w:val="20"/>
          <w:szCs w:val="20"/>
        </w:rPr>
        <w:t>, 1–28.</w:t>
      </w:r>
    </w:p>
    <w:p w14:paraId="7BAB8A4E"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Butsic</w:t>
      </w:r>
      <w:proofErr w:type="spellEnd"/>
      <w:r w:rsidRPr="00471AF7">
        <w:rPr>
          <w:rFonts w:asciiTheme="majorHAnsi" w:hAnsiTheme="majorHAnsi" w:cstheme="majorHAnsi"/>
          <w:sz w:val="20"/>
          <w:szCs w:val="20"/>
        </w:rPr>
        <w:t xml:space="preserve">, V., Lewis, D. J., </w:t>
      </w:r>
      <w:proofErr w:type="spellStart"/>
      <w:r w:rsidRPr="00471AF7">
        <w:rPr>
          <w:rFonts w:asciiTheme="majorHAnsi" w:hAnsiTheme="majorHAnsi" w:cstheme="majorHAnsi"/>
          <w:sz w:val="20"/>
          <w:szCs w:val="20"/>
        </w:rPr>
        <w:t>Radeloff</w:t>
      </w:r>
      <w:proofErr w:type="spellEnd"/>
      <w:r w:rsidRPr="00471AF7">
        <w:rPr>
          <w:rFonts w:asciiTheme="majorHAnsi" w:hAnsiTheme="majorHAnsi" w:cstheme="majorHAnsi"/>
          <w:sz w:val="20"/>
          <w:szCs w:val="20"/>
        </w:rPr>
        <w:t xml:space="preserve">, V. C., Baumann, M., &amp; </w:t>
      </w:r>
      <w:proofErr w:type="spellStart"/>
      <w:r w:rsidRPr="00471AF7">
        <w:rPr>
          <w:rFonts w:asciiTheme="majorHAnsi" w:hAnsiTheme="majorHAnsi" w:cstheme="majorHAnsi"/>
          <w:sz w:val="20"/>
          <w:szCs w:val="20"/>
        </w:rPr>
        <w:t>Kuemmerle</w:t>
      </w:r>
      <w:proofErr w:type="spellEnd"/>
      <w:r w:rsidRPr="00471AF7">
        <w:rPr>
          <w:rFonts w:asciiTheme="majorHAnsi" w:hAnsiTheme="majorHAnsi" w:cstheme="majorHAnsi"/>
          <w:sz w:val="20"/>
          <w:szCs w:val="20"/>
        </w:rPr>
        <w:t xml:space="preserve">, T. (2017). Quasi-experimental methods enable stronger inferences from observational data in ecology. </w:t>
      </w:r>
      <w:r w:rsidRPr="00471AF7">
        <w:rPr>
          <w:rFonts w:asciiTheme="majorHAnsi" w:hAnsiTheme="majorHAnsi" w:cstheme="majorHAnsi"/>
          <w:i/>
          <w:iCs/>
          <w:sz w:val="20"/>
          <w:szCs w:val="20"/>
        </w:rPr>
        <w:t>Basic and Applied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19</w:t>
      </w:r>
      <w:r w:rsidRPr="00471AF7">
        <w:rPr>
          <w:rFonts w:asciiTheme="majorHAnsi" w:hAnsiTheme="majorHAnsi" w:cstheme="majorHAnsi"/>
          <w:sz w:val="20"/>
          <w:szCs w:val="20"/>
        </w:rPr>
        <w:t>, 1–10. https://doi.org/10.1016/j.baae.2017.01.005</w:t>
      </w:r>
    </w:p>
    <w:p w14:paraId="7EE5D156"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lastRenderedPageBreak/>
        <w:t>Cazelles</w:t>
      </w:r>
      <w:proofErr w:type="spellEnd"/>
      <w:r w:rsidRPr="00471AF7">
        <w:rPr>
          <w:rFonts w:asciiTheme="majorHAnsi" w:hAnsiTheme="majorHAnsi" w:cstheme="majorHAnsi"/>
          <w:sz w:val="20"/>
          <w:szCs w:val="20"/>
        </w:rPr>
        <w:t xml:space="preserve">, B., Chavez, M., </w:t>
      </w:r>
      <w:proofErr w:type="spellStart"/>
      <w:r w:rsidRPr="00471AF7">
        <w:rPr>
          <w:rFonts w:asciiTheme="majorHAnsi" w:hAnsiTheme="majorHAnsi" w:cstheme="majorHAnsi"/>
          <w:sz w:val="20"/>
          <w:szCs w:val="20"/>
        </w:rPr>
        <w:t>Berteaux</w:t>
      </w:r>
      <w:proofErr w:type="spellEnd"/>
      <w:r w:rsidRPr="00471AF7">
        <w:rPr>
          <w:rFonts w:asciiTheme="majorHAnsi" w:hAnsiTheme="majorHAnsi" w:cstheme="majorHAnsi"/>
          <w:sz w:val="20"/>
          <w:szCs w:val="20"/>
        </w:rPr>
        <w:t xml:space="preserve">, D., </w:t>
      </w:r>
      <w:proofErr w:type="spellStart"/>
      <w:r w:rsidRPr="00471AF7">
        <w:rPr>
          <w:rFonts w:asciiTheme="majorHAnsi" w:hAnsiTheme="majorHAnsi" w:cstheme="majorHAnsi"/>
          <w:sz w:val="20"/>
          <w:szCs w:val="20"/>
        </w:rPr>
        <w:t>Ménard</w:t>
      </w:r>
      <w:proofErr w:type="spellEnd"/>
      <w:r w:rsidRPr="00471AF7">
        <w:rPr>
          <w:rFonts w:asciiTheme="majorHAnsi" w:hAnsiTheme="majorHAnsi" w:cstheme="majorHAnsi"/>
          <w:sz w:val="20"/>
          <w:szCs w:val="20"/>
        </w:rPr>
        <w:t xml:space="preserve">, F., Vik, J. O., </w:t>
      </w:r>
      <w:proofErr w:type="spellStart"/>
      <w:r w:rsidRPr="00471AF7">
        <w:rPr>
          <w:rFonts w:asciiTheme="majorHAnsi" w:hAnsiTheme="majorHAnsi" w:cstheme="majorHAnsi"/>
          <w:sz w:val="20"/>
          <w:szCs w:val="20"/>
        </w:rPr>
        <w:t>Jenouvrier</w:t>
      </w:r>
      <w:proofErr w:type="spellEnd"/>
      <w:r w:rsidRPr="00471AF7">
        <w:rPr>
          <w:rFonts w:asciiTheme="majorHAnsi" w:hAnsiTheme="majorHAnsi" w:cstheme="majorHAnsi"/>
          <w:sz w:val="20"/>
          <w:szCs w:val="20"/>
        </w:rPr>
        <w:t xml:space="preserve">, S., &amp; </w:t>
      </w:r>
      <w:proofErr w:type="spellStart"/>
      <w:r w:rsidRPr="00471AF7">
        <w:rPr>
          <w:rFonts w:asciiTheme="majorHAnsi" w:hAnsiTheme="majorHAnsi" w:cstheme="majorHAnsi"/>
          <w:sz w:val="20"/>
          <w:szCs w:val="20"/>
        </w:rPr>
        <w:t>Stenseth</w:t>
      </w:r>
      <w:proofErr w:type="spellEnd"/>
      <w:r w:rsidRPr="00471AF7">
        <w:rPr>
          <w:rFonts w:asciiTheme="majorHAnsi" w:hAnsiTheme="majorHAnsi" w:cstheme="majorHAnsi"/>
          <w:sz w:val="20"/>
          <w:szCs w:val="20"/>
        </w:rPr>
        <w:t xml:space="preserve">, N. C. (2008). Wavelet analysis of ecological time series. </w:t>
      </w:r>
      <w:proofErr w:type="spellStart"/>
      <w:r w:rsidRPr="00471AF7">
        <w:rPr>
          <w:rFonts w:asciiTheme="majorHAnsi" w:hAnsiTheme="majorHAnsi" w:cstheme="majorHAnsi"/>
          <w:i/>
          <w:iCs/>
          <w:sz w:val="20"/>
          <w:szCs w:val="20"/>
        </w:rPr>
        <w:t>Oecologia</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156</w:t>
      </w:r>
      <w:r w:rsidRPr="00471AF7">
        <w:rPr>
          <w:rFonts w:asciiTheme="majorHAnsi" w:hAnsiTheme="majorHAnsi" w:cstheme="majorHAnsi"/>
          <w:sz w:val="20"/>
          <w:szCs w:val="20"/>
        </w:rPr>
        <w:t>(2), 287–304. https://doi.org/10.1007/s00442-008-0993-2</w:t>
      </w:r>
    </w:p>
    <w:p w14:paraId="519CCBF3"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Cely</w:t>
      </w:r>
      <w:proofErr w:type="spellEnd"/>
      <w:r w:rsidRPr="00471AF7">
        <w:rPr>
          <w:rFonts w:asciiTheme="majorHAnsi" w:hAnsiTheme="majorHAnsi" w:cstheme="majorHAnsi"/>
          <w:sz w:val="20"/>
          <w:szCs w:val="20"/>
        </w:rPr>
        <w:t xml:space="preserve">, J. E. (1991). Wildlife Effects of Hurricane Hugo. </w:t>
      </w:r>
      <w:r w:rsidRPr="00471AF7">
        <w:rPr>
          <w:rFonts w:asciiTheme="majorHAnsi" w:hAnsiTheme="majorHAnsi" w:cstheme="majorHAnsi"/>
          <w:i/>
          <w:iCs/>
          <w:sz w:val="20"/>
          <w:szCs w:val="20"/>
        </w:rPr>
        <w:t>Journal of Coastal Research</w:t>
      </w:r>
      <w:r w:rsidRPr="00471AF7">
        <w:rPr>
          <w:rFonts w:asciiTheme="majorHAnsi" w:hAnsiTheme="majorHAnsi" w:cstheme="majorHAnsi"/>
          <w:sz w:val="20"/>
          <w:szCs w:val="20"/>
        </w:rPr>
        <w:t>, 319–326.</w:t>
      </w:r>
    </w:p>
    <w:p w14:paraId="0748FEE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Chevalier, M., </w:t>
      </w:r>
      <w:proofErr w:type="spellStart"/>
      <w:r w:rsidRPr="00471AF7">
        <w:rPr>
          <w:rFonts w:asciiTheme="majorHAnsi" w:hAnsiTheme="majorHAnsi" w:cstheme="majorHAnsi"/>
          <w:sz w:val="20"/>
          <w:szCs w:val="20"/>
        </w:rPr>
        <w:t>Lindström</w:t>
      </w:r>
      <w:proofErr w:type="spellEnd"/>
      <w:r w:rsidRPr="00471AF7">
        <w:rPr>
          <w:rFonts w:asciiTheme="majorHAnsi" w:hAnsiTheme="majorHAnsi" w:cstheme="majorHAnsi"/>
          <w:sz w:val="20"/>
          <w:szCs w:val="20"/>
        </w:rPr>
        <w:t xml:space="preserve">, Å., </w:t>
      </w:r>
      <w:proofErr w:type="spellStart"/>
      <w:r w:rsidRPr="00471AF7">
        <w:rPr>
          <w:rFonts w:asciiTheme="majorHAnsi" w:hAnsiTheme="majorHAnsi" w:cstheme="majorHAnsi"/>
          <w:sz w:val="20"/>
          <w:szCs w:val="20"/>
        </w:rPr>
        <w:t>Pärt</w:t>
      </w:r>
      <w:proofErr w:type="spellEnd"/>
      <w:r w:rsidRPr="00471AF7">
        <w:rPr>
          <w:rFonts w:asciiTheme="majorHAnsi" w:hAnsiTheme="majorHAnsi" w:cstheme="majorHAnsi"/>
          <w:sz w:val="20"/>
          <w:szCs w:val="20"/>
        </w:rPr>
        <w:t xml:space="preserve">, T., &amp; Knape, J. (2019). Changes in forest bird abundance, community structure and composition following a hurricane in Sweden. </w:t>
      </w:r>
      <w:proofErr w:type="spellStart"/>
      <w:r w:rsidRPr="00471AF7">
        <w:rPr>
          <w:rFonts w:asciiTheme="majorHAnsi" w:hAnsiTheme="majorHAnsi" w:cstheme="majorHAnsi"/>
          <w:i/>
          <w:iCs/>
          <w:sz w:val="20"/>
          <w:szCs w:val="20"/>
        </w:rPr>
        <w:t>Ecography</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42</w:t>
      </w:r>
      <w:r w:rsidRPr="00471AF7">
        <w:rPr>
          <w:rFonts w:asciiTheme="majorHAnsi" w:hAnsiTheme="majorHAnsi" w:cstheme="majorHAnsi"/>
          <w:sz w:val="20"/>
          <w:szCs w:val="20"/>
        </w:rPr>
        <w:t>(11), 1862–1873. https://doi.org/10.1111/ecog.04578</w:t>
      </w:r>
    </w:p>
    <w:p w14:paraId="16686ED1" w14:textId="4DF385D0"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Clark, A. T., </w:t>
      </w:r>
      <w:proofErr w:type="spellStart"/>
      <w:r w:rsidRPr="00471AF7">
        <w:rPr>
          <w:rFonts w:asciiTheme="majorHAnsi" w:hAnsiTheme="majorHAnsi" w:cstheme="majorHAnsi"/>
          <w:sz w:val="20"/>
          <w:szCs w:val="20"/>
        </w:rPr>
        <w:t>Arnoldi</w:t>
      </w:r>
      <w:proofErr w:type="spellEnd"/>
      <w:r w:rsidRPr="00471AF7">
        <w:rPr>
          <w:rFonts w:asciiTheme="majorHAnsi" w:hAnsiTheme="majorHAnsi" w:cstheme="majorHAnsi"/>
          <w:sz w:val="20"/>
          <w:szCs w:val="20"/>
        </w:rPr>
        <w:t xml:space="preserve">, J.-F., </w:t>
      </w:r>
      <w:proofErr w:type="spellStart"/>
      <w:r w:rsidRPr="00471AF7">
        <w:rPr>
          <w:rFonts w:asciiTheme="majorHAnsi" w:hAnsiTheme="majorHAnsi" w:cstheme="majorHAnsi"/>
          <w:sz w:val="20"/>
          <w:szCs w:val="20"/>
        </w:rPr>
        <w:t>Zelnik</w:t>
      </w:r>
      <w:proofErr w:type="spellEnd"/>
      <w:r w:rsidRPr="00471AF7">
        <w:rPr>
          <w:rFonts w:asciiTheme="majorHAnsi" w:hAnsiTheme="majorHAnsi" w:cstheme="majorHAnsi"/>
          <w:sz w:val="20"/>
          <w:szCs w:val="20"/>
        </w:rPr>
        <w:t xml:space="preserve">, Y. R., </w:t>
      </w:r>
      <w:proofErr w:type="spellStart"/>
      <w:r w:rsidRPr="00471AF7">
        <w:rPr>
          <w:rFonts w:asciiTheme="majorHAnsi" w:hAnsiTheme="majorHAnsi" w:cstheme="majorHAnsi"/>
          <w:sz w:val="20"/>
          <w:szCs w:val="20"/>
        </w:rPr>
        <w:t>Barabas</w:t>
      </w:r>
      <w:proofErr w:type="spellEnd"/>
      <w:r w:rsidRPr="00471AF7">
        <w:rPr>
          <w:rFonts w:asciiTheme="majorHAnsi" w:hAnsiTheme="majorHAnsi" w:cstheme="majorHAnsi"/>
          <w:sz w:val="20"/>
          <w:szCs w:val="20"/>
        </w:rPr>
        <w:t xml:space="preserve">, G., </w:t>
      </w:r>
      <w:proofErr w:type="spellStart"/>
      <w:r w:rsidRPr="00471AF7">
        <w:rPr>
          <w:rFonts w:asciiTheme="majorHAnsi" w:hAnsiTheme="majorHAnsi" w:cstheme="majorHAnsi"/>
          <w:sz w:val="20"/>
          <w:szCs w:val="20"/>
        </w:rPr>
        <w:t>Hodapp</w:t>
      </w:r>
      <w:proofErr w:type="spellEnd"/>
      <w:r w:rsidRPr="00471AF7">
        <w:rPr>
          <w:rFonts w:asciiTheme="majorHAnsi" w:hAnsiTheme="majorHAnsi" w:cstheme="majorHAnsi"/>
          <w:sz w:val="20"/>
          <w:szCs w:val="20"/>
        </w:rPr>
        <w:t xml:space="preserve">, D., </w:t>
      </w:r>
      <w:proofErr w:type="spellStart"/>
      <w:r w:rsidRPr="00471AF7">
        <w:rPr>
          <w:rFonts w:asciiTheme="majorHAnsi" w:hAnsiTheme="majorHAnsi" w:cstheme="majorHAnsi"/>
          <w:sz w:val="20"/>
          <w:szCs w:val="20"/>
        </w:rPr>
        <w:t>Karakoç</w:t>
      </w:r>
      <w:proofErr w:type="spellEnd"/>
      <w:r w:rsidRPr="00471AF7">
        <w:rPr>
          <w:rFonts w:asciiTheme="majorHAnsi" w:hAnsiTheme="majorHAnsi" w:cstheme="majorHAnsi"/>
          <w:sz w:val="20"/>
          <w:szCs w:val="20"/>
        </w:rPr>
        <w:t xml:space="preserve">, C., … </w:t>
      </w:r>
      <w:proofErr w:type="spellStart"/>
      <w:r w:rsidRPr="00471AF7">
        <w:rPr>
          <w:rFonts w:asciiTheme="majorHAnsi" w:hAnsiTheme="majorHAnsi" w:cstheme="majorHAnsi"/>
          <w:sz w:val="20"/>
          <w:szCs w:val="20"/>
        </w:rPr>
        <w:t>Harpole</w:t>
      </w:r>
      <w:proofErr w:type="spellEnd"/>
      <w:r w:rsidRPr="00471AF7">
        <w:rPr>
          <w:rFonts w:asciiTheme="majorHAnsi" w:hAnsiTheme="majorHAnsi" w:cstheme="majorHAnsi"/>
          <w:sz w:val="20"/>
          <w:szCs w:val="20"/>
        </w:rPr>
        <w:t>, S. (2021). General statistical scaling laws for stability in ecological systems.</w:t>
      </w:r>
      <w:r w:rsidR="00471AF7">
        <w:rPr>
          <w:rFonts w:asciiTheme="majorHAnsi" w:hAnsiTheme="majorHAnsi" w:cstheme="majorHAnsi"/>
          <w:sz w:val="20"/>
          <w:szCs w:val="20"/>
        </w:rPr>
        <w:t xml:space="preserve"> </w:t>
      </w:r>
      <w:r w:rsidR="00471AF7"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24</w:t>
      </w:r>
      <w:r w:rsidRPr="00471AF7">
        <w:rPr>
          <w:rFonts w:asciiTheme="majorHAnsi" w:hAnsiTheme="majorHAnsi" w:cstheme="majorHAnsi"/>
          <w:sz w:val="20"/>
          <w:szCs w:val="20"/>
        </w:rPr>
        <w:t>(7), 1474–1486. https://doi.org/10.1111/ele.13760</w:t>
      </w:r>
    </w:p>
    <w:p w14:paraId="3F6FFB8D" w14:textId="77777777" w:rsidR="00176420" w:rsidRPr="00471AF7" w:rsidRDefault="00176420" w:rsidP="00176420">
      <w:pPr>
        <w:pStyle w:val="Bibliography"/>
        <w:rPr>
          <w:rFonts w:asciiTheme="majorHAnsi" w:hAnsiTheme="majorHAnsi" w:cstheme="majorHAnsi"/>
          <w:sz w:val="20"/>
          <w:szCs w:val="20"/>
        </w:rPr>
      </w:pPr>
      <w:r w:rsidRPr="00F0599B">
        <w:rPr>
          <w:rFonts w:asciiTheme="majorHAnsi" w:hAnsiTheme="majorHAnsi" w:cstheme="majorHAnsi"/>
          <w:sz w:val="20"/>
          <w:szCs w:val="20"/>
          <w:lang w:val="de-DE"/>
        </w:rPr>
        <w:t xml:space="preserve">Cohen, J. M., Fink, D., &amp; Zuckerberg, B. (2021). </w:t>
      </w:r>
      <w:r w:rsidRPr="00471AF7">
        <w:rPr>
          <w:rFonts w:asciiTheme="majorHAnsi" w:hAnsiTheme="majorHAnsi" w:cstheme="majorHAnsi"/>
          <w:sz w:val="20"/>
          <w:szCs w:val="20"/>
        </w:rPr>
        <w:t xml:space="preserve">Extreme winter weather disrupts bird occurrence and abundance patterns at geographic scales. </w:t>
      </w:r>
      <w:proofErr w:type="spellStart"/>
      <w:r w:rsidRPr="00471AF7">
        <w:rPr>
          <w:rFonts w:asciiTheme="majorHAnsi" w:hAnsiTheme="majorHAnsi" w:cstheme="majorHAnsi"/>
          <w:i/>
          <w:iCs/>
          <w:sz w:val="20"/>
          <w:szCs w:val="20"/>
        </w:rPr>
        <w:t>Ecography</w:t>
      </w:r>
      <w:proofErr w:type="spellEnd"/>
      <w:r w:rsidRPr="00471AF7">
        <w:rPr>
          <w:rFonts w:asciiTheme="majorHAnsi" w:hAnsiTheme="majorHAnsi" w:cstheme="majorHAnsi"/>
          <w:sz w:val="20"/>
          <w:szCs w:val="20"/>
        </w:rPr>
        <w:t>, 1–13. https://doi.org/10.1111/ecog.05495</w:t>
      </w:r>
    </w:p>
    <w:p w14:paraId="46122FD5"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Craven, D., </w:t>
      </w:r>
      <w:proofErr w:type="spellStart"/>
      <w:r w:rsidRPr="00471AF7">
        <w:rPr>
          <w:rFonts w:asciiTheme="majorHAnsi" w:hAnsiTheme="majorHAnsi" w:cstheme="majorHAnsi"/>
          <w:sz w:val="20"/>
          <w:szCs w:val="20"/>
        </w:rPr>
        <w:t>Filotas</w:t>
      </w:r>
      <w:proofErr w:type="spellEnd"/>
      <w:r w:rsidRPr="00471AF7">
        <w:rPr>
          <w:rFonts w:asciiTheme="majorHAnsi" w:hAnsiTheme="majorHAnsi" w:cstheme="majorHAnsi"/>
          <w:sz w:val="20"/>
          <w:szCs w:val="20"/>
        </w:rPr>
        <w:t xml:space="preserve">, E., Angers, V. A., &amp; Messier, C. (2016). Evaluating resilience of tree communities in fragmented landscapes: Linking functional response diversity with landscape connectivity. </w:t>
      </w:r>
      <w:r w:rsidRPr="00471AF7">
        <w:rPr>
          <w:rFonts w:asciiTheme="majorHAnsi" w:hAnsiTheme="majorHAnsi" w:cstheme="majorHAnsi"/>
          <w:i/>
          <w:iCs/>
          <w:sz w:val="20"/>
          <w:szCs w:val="20"/>
        </w:rPr>
        <w:t>Diversity and Distributions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22</w:t>
      </w:r>
      <w:r w:rsidRPr="00471AF7">
        <w:rPr>
          <w:rFonts w:asciiTheme="majorHAnsi" w:hAnsiTheme="majorHAnsi" w:cstheme="majorHAnsi"/>
          <w:sz w:val="20"/>
          <w:szCs w:val="20"/>
        </w:rPr>
        <w:t>(5), 505–518. https://doi.org/10.1111/ddi.12423</w:t>
      </w:r>
    </w:p>
    <w:p w14:paraId="42C1CF87"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Daskalova</w:t>
      </w:r>
      <w:proofErr w:type="spellEnd"/>
      <w:r w:rsidRPr="00471AF7">
        <w:rPr>
          <w:rFonts w:asciiTheme="majorHAnsi" w:hAnsiTheme="majorHAnsi" w:cstheme="majorHAnsi"/>
          <w:sz w:val="20"/>
          <w:szCs w:val="20"/>
        </w:rPr>
        <w:t xml:space="preserve">, G. N., Myers-Smith, I. H., Bjorkman, A. D., </w:t>
      </w:r>
      <w:proofErr w:type="spellStart"/>
      <w:r w:rsidRPr="00471AF7">
        <w:rPr>
          <w:rFonts w:asciiTheme="majorHAnsi" w:hAnsiTheme="majorHAnsi" w:cstheme="majorHAnsi"/>
          <w:sz w:val="20"/>
          <w:szCs w:val="20"/>
        </w:rPr>
        <w:t>Blowes</w:t>
      </w:r>
      <w:proofErr w:type="spellEnd"/>
      <w:r w:rsidRPr="00471AF7">
        <w:rPr>
          <w:rFonts w:asciiTheme="majorHAnsi" w:hAnsiTheme="majorHAnsi" w:cstheme="majorHAnsi"/>
          <w:sz w:val="20"/>
          <w:szCs w:val="20"/>
        </w:rPr>
        <w:t xml:space="preserve">, S. A., Supp, S. R., </w:t>
      </w:r>
      <w:proofErr w:type="spellStart"/>
      <w:r w:rsidRPr="00471AF7">
        <w:rPr>
          <w:rFonts w:asciiTheme="majorHAnsi" w:hAnsiTheme="majorHAnsi" w:cstheme="majorHAnsi"/>
          <w:sz w:val="20"/>
          <w:szCs w:val="20"/>
        </w:rPr>
        <w:t>Magurran</w:t>
      </w:r>
      <w:proofErr w:type="spellEnd"/>
      <w:r w:rsidRPr="00471AF7">
        <w:rPr>
          <w:rFonts w:asciiTheme="majorHAnsi" w:hAnsiTheme="majorHAnsi" w:cstheme="majorHAnsi"/>
          <w:sz w:val="20"/>
          <w:szCs w:val="20"/>
        </w:rPr>
        <w:t xml:space="preserve">, A. E., &amp; </w:t>
      </w:r>
      <w:proofErr w:type="spellStart"/>
      <w:r w:rsidRPr="00471AF7">
        <w:rPr>
          <w:rFonts w:asciiTheme="majorHAnsi" w:hAnsiTheme="majorHAnsi" w:cstheme="majorHAnsi"/>
          <w:sz w:val="20"/>
          <w:szCs w:val="20"/>
        </w:rPr>
        <w:t>Dornelas</w:t>
      </w:r>
      <w:proofErr w:type="spellEnd"/>
      <w:r w:rsidRPr="00471AF7">
        <w:rPr>
          <w:rFonts w:asciiTheme="majorHAnsi" w:hAnsiTheme="majorHAnsi" w:cstheme="majorHAnsi"/>
          <w:sz w:val="20"/>
          <w:szCs w:val="20"/>
        </w:rPr>
        <w:t xml:space="preserve">, M. (2020). Landscape-scale forest loss as a catalyst of population and biodiversity change Downloaded from. </w:t>
      </w:r>
      <w:r w:rsidRPr="00471AF7">
        <w:rPr>
          <w:rFonts w:asciiTheme="majorHAnsi" w:hAnsiTheme="majorHAnsi" w:cstheme="majorHAnsi"/>
          <w:i/>
          <w:iCs/>
          <w:sz w:val="20"/>
          <w:szCs w:val="20"/>
        </w:rPr>
        <w:t>Science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368</w:t>
      </w:r>
      <w:r w:rsidRPr="00471AF7">
        <w:rPr>
          <w:rFonts w:asciiTheme="majorHAnsi" w:hAnsiTheme="majorHAnsi" w:cstheme="majorHAnsi"/>
          <w:sz w:val="20"/>
          <w:szCs w:val="20"/>
        </w:rPr>
        <w:t>(June), 1341–1347.</w:t>
      </w:r>
    </w:p>
    <w:p w14:paraId="20433D05" w14:textId="5C9D54FB"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Deichmann</w:t>
      </w:r>
      <w:proofErr w:type="spellEnd"/>
      <w:r w:rsidRPr="00471AF7">
        <w:rPr>
          <w:rFonts w:asciiTheme="majorHAnsi" w:hAnsiTheme="majorHAnsi" w:cstheme="majorHAnsi"/>
          <w:sz w:val="20"/>
          <w:szCs w:val="20"/>
        </w:rPr>
        <w:t xml:space="preserve">, J. L., Acevedo-Charry, O., Barclay, L., </w:t>
      </w:r>
      <w:proofErr w:type="spellStart"/>
      <w:r w:rsidRPr="00471AF7">
        <w:rPr>
          <w:rFonts w:asciiTheme="majorHAnsi" w:hAnsiTheme="majorHAnsi" w:cstheme="majorHAnsi"/>
          <w:sz w:val="20"/>
          <w:szCs w:val="20"/>
        </w:rPr>
        <w:t>Burivalova</w:t>
      </w:r>
      <w:proofErr w:type="spellEnd"/>
      <w:r w:rsidRPr="00471AF7">
        <w:rPr>
          <w:rFonts w:asciiTheme="majorHAnsi" w:hAnsiTheme="majorHAnsi" w:cstheme="majorHAnsi"/>
          <w:sz w:val="20"/>
          <w:szCs w:val="20"/>
        </w:rPr>
        <w:t>, Z., Campos-</w:t>
      </w:r>
      <w:proofErr w:type="spellStart"/>
      <w:r w:rsidRPr="00471AF7">
        <w:rPr>
          <w:rFonts w:asciiTheme="majorHAnsi" w:hAnsiTheme="majorHAnsi" w:cstheme="majorHAnsi"/>
          <w:sz w:val="20"/>
          <w:szCs w:val="20"/>
        </w:rPr>
        <w:t>Cerqueira</w:t>
      </w:r>
      <w:proofErr w:type="spellEnd"/>
      <w:r w:rsidRPr="00471AF7">
        <w:rPr>
          <w:rFonts w:asciiTheme="majorHAnsi" w:hAnsiTheme="majorHAnsi" w:cstheme="majorHAnsi"/>
          <w:sz w:val="20"/>
          <w:szCs w:val="20"/>
        </w:rPr>
        <w:t xml:space="preserve">, M., </w:t>
      </w:r>
      <w:proofErr w:type="spellStart"/>
      <w:r w:rsidRPr="00471AF7">
        <w:rPr>
          <w:rFonts w:asciiTheme="majorHAnsi" w:hAnsiTheme="majorHAnsi" w:cstheme="majorHAnsi"/>
          <w:sz w:val="20"/>
          <w:szCs w:val="20"/>
        </w:rPr>
        <w:t>D’Horta</w:t>
      </w:r>
      <w:proofErr w:type="spellEnd"/>
      <w:r w:rsidRPr="00471AF7">
        <w:rPr>
          <w:rFonts w:asciiTheme="majorHAnsi" w:hAnsiTheme="majorHAnsi" w:cstheme="majorHAnsi"/>
          <w:sz w:val="20"/>
          <w:szCs w:val="20"/>
        </w:rPr>
        <w:t xml:space="preserve">, F.,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Aide, T. </w:t>
      </w:r>
      <w:r w:rsidR="00471AF7">
        <w:rPr>
          <w:rFonts w:asciiTheme="majorHAnsi" w:hAnsiTheme="majorHAnsi" w:cstheme="majorHAnsi"/>
          <w:sz w:val="20"/>
          <w:szCs w:val="20"/>
        </w:rPr>
        <w:t xml:space="preserve">M. </w:t>
      </w:r>
      <w:r w:rsidRPr="00471AF7">
        <w:rPr>
          <w:rFonts w:asciiTheme="majorHAnsi" w:hAnsiTheme="majorHAnsi" w:cstheme="majorHAnsi"/>
          <w:sz w:val="20"/>
          <w:szCs w:val="20"/>
        </w:rPr>
        <w:t xml:space="preserve">(2018). It’s time to listen: There is much to be learned from the sounds of tropical ecosystems. </w:t>
      </w:r>
      <w:proofErr w:type="spellStart"/>
      <w:r w:rsidRPr="00471AF7">
        <w:rPr>
          <w:rFonts w:asciiTheme="majorHAnsi" w:hAnsiTheme="majorHAnsi" w:cstheme="majorHAnsi"/>
          <w:i/>
          <w:iCs/>
          <w:sz w:val="20"/>
          <w:szCs w:val="20"/>
        </w:rPr>
        <w:t>Biotropica</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50</w:t>
      </w:r>
      <w:r w:rsidRPr="00471AF7">
        <w:rPr>
          <w:rFonts w:asciiTheme="majorHAnsi" w:hAnsiTheme="majorHAnsi" w:cstheme="majorHAnsi"/>
          <w:sz w:val="20"/>
          <w:szCs w:val="20"/>
        </w:rPr>
        <w:t>(5), 713–718. https://doi.org/10.1111/btp.12593</w:t>
      </w:r>
    </w:p>
    <w:p w14:paraId="4E88AD86"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Deichmann</w:t>
      </w:r>
      <w:proofErr w:type="spellEnd"/>
      <w:r w:rsidRPr="00471AF7">
        <w:rPr>
          <w:rFonts w:asciiTheme="majorHAnsi" w:hAnsiTheme="majorHAnsi" w:cstheme="majorHAnsi"/>
          <w:sz w:val="20"/>
          <w:szCs w:val="20"/>
        </w:rPr>
        <w:t>, J. L., Hernández-Serna, A., Delgado C., J. A., Campos-</w:t>
      </w:r>
      <w:proofErr w:type="spellStart"/>
      <w:r w:rsidRPr="00471AF7">
        <w:rPr>
          <w:rFonts w:asciiTheme="majorHAnsi" w:hAnsiTheme="majorHAnsi" w:cstheme="majorHAnsi"/>
          <w:sz w:val="20"/>
          <w:szCs w:val="20"/>
        </w:rPr>
        <w:t>Cerqueira</w:t>
      </w:r>
      <w:proofErr w:type="spellEnd"/>
      <w:r w:rsidRPr="00471AF7">
        <w:rPr>
          <w:rFonts w:asciiTheme="majorHAnsi" w:hAnsiTheme="majorHAnsi" w:cstheme="majorHAnsi"/>
          <w:sz w:val="20"/>
          <w:szCs w:val="20"/>
        </w:rPr>
        <w:t xml:space="preserve">, M., &amp; Aide, T. M. (2017). Soundscape analysis and acoustic monitoring document impacts of natural gas exploration on biodiversity in a tropical forest.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74</w:t>
      </w:r>
      <w:r w:rsidRPr="00471AF7">
        <w:rPr>
          <w:rFonts w:asciiTheme="majorHAnsi" w:hAnsiTheme="majorHAnsi" w:cstheme="majorHAnsi"/>
          <w:sz w:val="20"/>
          <w:szCs w:val="20"/>
        </w:rPr>
        <w:t>, 39–48. https://doi.org/10.1016/j.ecolind.2016.11.002</w:t>
      </w:r>
    </w:p>
    <w:p w14:paraId="6C75DD2C"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Depraetere</w:t>
      </w:r>
      <w:proofErr w:type="spellEnd"/>
      <w:r w:rsidRPr="00471AF7">
        <w:rPr>
          <w:rFonts w:asciiTheme="majorHAnsi" w:hAnsiTheme="majorHAnsi" w:cstheme="majorHAnsi"/>
          <w:sz w:val="20"/>
          <w:szCs w:val="20"/>
        </w:rPr>
        <w:t xml:space="preserve">, M., </w:t>
      </w:r>
      <w:proofErr w:type="spellStart"/>
      <w:r w:rsidRPr="00471AF7">
        <w:rPr>
          <w:rFonts w:asciiTheme="majorHAnsi" w:hAnsiTheme="majorHAnsi" w:cstheme="majorHAnsi"/>
          <w:sz w:val="20"/>
          <w:szCs w:val="20"/>
        </w:rPr>
        <w:t>Pavoine</w:t>
      </w:r>
      <w:proofErr w:type="spellEnd"/>
      <w:r w:rsidRPr="00471AF7">
        <w:rPr>
          <w:rFonts w:asciiTheme="majorHAnsi" w:hAnsiTheme="majorHAnsi" w:cstheme="majorHAnsi"/>
          <w:sz w:val="20"/>
          <w:szCs w:val="20"/>
        </w:rPr>
        <w:t xml:space="preserve">, S., </w:t>
      </w:r>
      <w:proofErr w:type="spellStart"/>
      <w:r w:rsidRPr="00471AF7">
        <w:rPr>
          <w:rFonts w:asciiTheme="majorHAnsi" w:hAnsiTheme="majorHAnsi" w:cstheme="majorHAnsi"/>
          <w:sz w:val="20"/>
          <w:szCs w:val="20"/>
        </w:rPr>
        <w:t>Jiguet</w:t>
      </w:r>
      <w:proofErr w:type="spellEnd"/>
      <w:r w:rsidRPr="00471AF7">
        <w:rPr>
          <w:rFonts w:asciiTheme="majorHAnsi" w:hAnsiTheme="majorHAnsi" w:cstheme="majorHAnsi"/>
          <w:sz w:val="20"/>
          <w:szCs w:val="20"/>
        </w:rPr>
        <w:t xml:space="preserve">, F., </w:t>
      </w:r>
      <w:proofErr w:type="spellStart"/>
      <w:r w:rsidRPr="00471AF7">
        <w:rPr>
          <w:rFonts w:asciiTheme="majorHAnsi" w:hAnsiTheme="majorHAnsi" w:cstheme="majorHAnsi"/>
          <w:sz w:val="20"/>
          <w:szCs w:val="20"/>
        </w:rPr>
        <w:t>Gasc</w:t>
      </w:r>
      <w:proofErr w:type="spellEnd"/>
      <w:r w:rsidRPr="00471AF7">
        <w:rPr>
          <w:rFonts w:asciiTheme="majorHAnsi" w:hAnsiTheme="majorHAnsi" w:cstheme="majorHAnsi"/>
          <w:sz w:val="20"/>
          <w:szCs w:val="20"/>
        </w:rPr>
        <w:t xml:space="preserve">, A., </w:t>
      </w:r>
      <w:proofErr w:type="spellStart"/>
      <w:r w:rsidRPr="00471AF7">
        <w:rPr>
          <w:rFonts w:asciiTheme="majorHAnsi" w:hAnsiTheme="majorHAnsi" w:cstheme="majorHAnsi"/>
          <w:sz w:val="20"/>
          <w:szCs w:val="20"/>
        </w:rPr>
        <w:t>Duvail</w:t>
      </w:r>
      <w:proofErr w:type="spellEnd"/>
      <w:r w:rsidRPr="00471AF7">
        <w:rPr>
          <w:rFonts w:asciiTheme="majorHAnsi" w:hAnsiTheme="majorHAnsi" w:cstheme="majorHAnsi"/>
          <w:sz w:val="20"/>
          <w:szCs w:val="20"/>
        </w:rPr>
        <w:t xml:space="preserve">, S., &amp; </w:t>
      </w:r>
      <w:proofErr w:type="spellStart"/>
      <w:r w:rsidRPr="00471AF7">
        <w:rPr>
          <w:rFonts w:asciiTheme="majorHAnsi" w:hAnsiTheme="majorHAnsi" w:cstheme="majorHAnsi"/>
          <w:sz w:val="20"/>
          <w:szCs w:val="20"/>
        </w:rPr>
        <w:t>Sueur</w:t>
      </w:r>
      <w:proofErr w:type="spellEnd"/>
      <w:r w:rsidRPr="00471AF7">
        <w:rPr>
          <w:rFonts w:asciiTheme="majorHAnsi" w:hAnsiTheme="majorHAnsi" w:cstheme="majorHAnsi"/>
          <w:sz w:val="20"/>
          <w:szCs w:val="20"/>
        </w:rPr>
        <w:t xml:space="preserve">, J. (2012). Monitoring animal diversity using acoustic indices: Implementation in a temperate woodland.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13</w:t>
      </w:r>
      <w:r w:rsidRPr="00471AF7">
        <w:rPr>
          <w:rFonts w:asciiTheme="majorHAnsi" w:hAnsiTheme="majorHAnsi" w:cstheme="majorHAnsi"/>
          <w:sz w:val="20"/>
          <w:szCs w:val="20"/>
        </w:rPr>
        <w:t>(1), 46–54. https://doi.org/10.1016/j.ecolind.2011.05.006</w:t>
      </w:r>
    </w:p>
    <w:p w14:paraId="00B2C59E"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lastRenderedPageBreak/>
        <w:t>Donihue</w:t>
      </w:r>
      <w:proofErr w:type="spellEnd"/>
      <w:r w:rsidRPr="00471AF7">
        <w:rPr>
          <w:rFonts w:asciiTheme="majorHAnsi" w:hAnsiTheme="majorHAnsi" w:cstheme="majorHAnsi"/>
          <w:sz w:val="20"/>
          <w:szCs w:val="20"/>
        </w:rPr>
        <w:t xml:space="preserve">, C. M., </w:t>
      </w:r>
      <w:proofErr w:type="spellStart"/>
      <w:r w:rsidRPr="00471AF7">
        <w:rPr>
          <w:rFonts w:asciiTheme="majorHAnsi" w:hAnsiTheme="majorHAnsi" w:cstheme="majorHAnsi"/>
          <w:sz w:val="20"/>
          <w:szCs w:val="20"/>
        </w:rPr>
        <w:t>Herrel</w:t>
      </w:r>
      <w:proofErr w:type="spellEnd"/>
      <w:r w:rsidRPr="00471AF7">
        <w:rPr>
          <w:rFonts w:asciiTheme="majorHAnsi" w:hAnsiTheme="majorHAnsi" w:cstheme="majorHAnsi"/>
          <w:sz w:val="20"/>
          <w:szCs w:val="20"/>
        </w:rPr>
        <w:t xml:space="preserve">, A., Fabre, A. C., Kamath, A., Geneva, A. J., </w:t>
      </w:r>
      <w:proofErr w:type="spellStart"/>
      <w:r w:rsidRPr="00471AF7">
        <w:rPr>
          <w:rFonts w:asciiTheme="majorHAnsi" w:hAnsiTheme="majorHAnsi" w:cstheme="majorHAnsi"/>
          <w:sz w:val="20"/>
          <w:szCs w:val="20"/>
        </w:rPr>
        <w:t>Schoener</w:t>
      </w:r>
      <w:proofErr w:type="spellEnd"/>
      <w:r w:rsidRPr="00471AF7">
        <w:rPr>
          <w:rFonts w:asciiTheme="majorHAnsi" w:hAnsiTheme="majorHAnsi" w:cstheme="majorHAnsi"/>
          <w:sz w:val="20"/>
          <w:szCs w:val="20"/>
        </w:rPr>
        <w:t xml:space="preserve">, T. W., Kolbe, J. J., &amp; </w:t>
      </w:r>
      <w:proofErr w:type="spellStart"/>
      <w:r w:rsidRPr="00471AF7">
        <w:rPr>
          <w:rFonts w:asciiTheme="majorHAnsi" w:hAnsiTheme="majorHAnsi" w:cstheme="majorHAnsi"/>
          <w:sz w:val="20"/>
          <w:szCs w:val="20"/>
        </w:rPr>
        <w:t>Losos</w:t>
      </w:r>
      <w:proofErr w:type="spellEnd"/>
      <w:r w:rsidRPr="00471AF7">
        <w:rPr>
          <w:rFonts w:asciiTheme="majorHAnsi" w:hAnsiTheme="majorHAnsi" w:cstheme="majorHAnsi"/>
          <w:sz w:val="20"/>
          <w:szCs w:val="20"/>
        </w:rPr>
        <w:t xml:space="preserve">, J. B. (2018). Hurricane-induced selection on the morphology of an island lizard.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560</w:t>
      </w:r>
      <w:r w:rsidRPr="00471AF7">
        <w:rPr>
          <w:rFonts w:asciiTheme="majorHAnsi" w:hAnsiTheme="majorHAnsi" w:cstheme="majorHAnsi"/>
          <w:sz w:val="20"/>
          <w:szCs w:val="20"/>
        </w:rPr>
        <w:t>(7716), 88–91. https://doi.org/10.1038/s41586-018-0352-3</w:t>
      </w:r>
    </w:p>
    <w:p w14:paraId="6553EFC6" w14:textId="4E7E4C98"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Donohue, I., Petchey, O. L., Montoya, J. M., Jackson, A. L., </w:t>
      </w:r>
      <w:proofErr w:type="spellStart"/>
      <w:r w:rsidRPr="00471AF7">
        <w:rPr>
          <w:rFonts w:asciiTheme="majorHAnsi" w:hAnsiTheme="majorHAnsi" w:cstheme="majorHAnsi"/>
          <w:sz w:val="20"/>
          <w:szCs w:val="20"/>
        </w:rPr>
        <w:t>Mcnally</w:t>
      </w:r>
      <w:proofErr w:type="spellEnd"/>
      <w:r w:rsidRPr="00471AF7">
        <w:rPr>
          <w:rFonts w:asciiTheme="majorHAnsi" w:hAnsiTheme="majorHAnsi" w:cstheme="majorHAnsi"/>
          <w:sz w:val="20"/>
          <w:szCs w:val="20"/>
        </w:rPr>
        <w:t xml:space="preserve">, L., Viana, M.,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Emmerson, M. C. (2013). On the dimensionality of ecological stability.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16</w:t>
      </w:r>
      <w:r w:rsidRPr="00471AF7">
        <w:rPr>
          <w:rFonts w:asciiTheme="majorHAnsi" w:hAnsiTheme="majorHAnsi" w:cstheme="majorHAnsi"/>
          <w:sz w:val="20"/>
          <w:szCs w:val="20"/>
        </w:rPr>
        <w:t>(4), 421–429. https://doi.org/10.1111/ele.12086</w:t>
      </w:r>
    </w:p>
    <w:p w14:paraId="602273AB"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Elliott, J. C., &amp; Nino, Y. (1960). Okinawa’s Dry Typhoons. </w:t>
      </w:r>
      <w:r w:rsidRPr="00471AF7">
        <w:rPr>
          <w:rFonts w:asciiTheme="majorHAnsi" w:hAnsiTheme="majorHAnsi" w:cstheme="majorHAnsi"/>
          <w:i/>
          <w:iCs/>
          <w:sz w:val="20"/>
          <w:szCs w:val="20"/>
        </w:rPr>
        <w:t>American Midland Naturalist</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63</w:t>
      </w:r>
      <w:r w:rsidRPr="00471AF7">
        <w:rPr>
          <w:rFonts w:asciiTheme="majorHAnsi" w:hAnsiTheme="majorHAnsi" w:cstheme="majorHAnsi"/>
          <w:sz w:val="20"/>
          <w:szCs w:val="20"/>
        </w:rPr>
        <w:t>(1), 211–211. https://doi.org/10.2307/2422941</w:t>
      </w:r>
    </w:p>
    <w:p w14:paraId="24BC4C47"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Emanuel, K. (2005). Increasing destructiveness of tropical cyclones over the past 30 years.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436</w:t>
      </w:r>
      <w:r w:rsidRPr="00471AF7">
        <w:rPr>
          <w:rFonts w:asciiTheme="majorHAnsi" w:hAnsiTheme="majorHAnsi" w:cstheme="majorHAnsi"/>
          <w:sz w:val="20"/>
          <w:szCs w:val="20"/>
        </w:rPr>
        <w:t>(7051), Article 7051. https://doi.org/10.1038/nature03906</w:t>
      </w:r>
    </w:p>
    <w:p w14:paraId="66C6FB82"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Everham</w:t>
      </w:r>
      <w:proofErr w:type="spellEnd"/>
      <w:r w:rsidRPr="00471AF7">
        <w:rPr>
          <w:rFonts w:asciiTheme="majorHAnsi" w:hAnsiTheme="majorHAnsi" w:cstheme="majorHAnsi"/>
          <w:sz w:val="20"/>
          <w:szCs w:val="20"/>
        </w:rPr>
        <w:t xml:space="preserve">, E. M., &amp; Brokaw, N. V. L. (1996). Forest damage and recovery from catastrophic wind. </w:t>
      </w:r>
      <w:r w:rsidRPr="00471AF7">
        <w:rPr>
          <w:rFonts w:asciiTheme="majorHAnsi" w:hAnsiTheme="majorHAnsi" w:cstheme="majorHAnsi"/>
          <w:i/>
          <w:iCs/>
          <w:sz w:val="20"/>
          <w:szCs w:val="20"/>
        </w:rPr>
        <w:t>The Botanical Review 1996 62:2</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62</w:t>
      </w:r>
      <w:r w:rsidRPr="00471AF7">
        <w:rPr>
          <w:rFonts w:asciiTheme="majorHAnsi" w:hAnsiTheme="majorHAnsi" w:cstheme="majorHAnsi"/>
          <w:sz w:val="20"/>
          <w:szCs w:val="20"/>
        </w:rPr>
        <w:t>(2), 113–185. https://doi.org/10.1007/BF02857920</w:t>
      </w:r>
    </w:p>
    <w:p w14:paraId="7AABA18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Fairbrass, A. J., </w:t>
      </w:r>
      <w:proofErr w:type="spellStart"/>
      <w:r w:rsidRPr="00471AF7">
        <w:rPr>
          <w:rFonts w:asciiTheme="majorHAnsi" w:hAnsiTheme="majorHAnsi" w:cstheme="majorHAnsi"/>
          <w:sz w:val="20"/>
          <w:szCs w:val="20"/>
        </w:rPr>
        <w:t>Rennett</w:t>
      </w:r>
      <w:proofErr w:type="spellEnd"/>
      <w:r w:rsidRPr="00471AF7">
        <w:rPr>
          <w:rFonts w:asciiTheme="majorHAnsi" w:hAnsiTheme="majorHAnsi" w:cstheme="majorHAnsi"/>
          <w:sz w:val="20"/>
          <w:szCs w:val="20"/>
        </w:rPr>
        <w:t xml:space="preserve">, P., Williams, C., </w:t>
      </w:r>
      <w:proofErr w:type="spellStart"/>
      <w:r w:rsidRPr="00471AF7">
        <w:rPr>
          <w:rFonts w:asciiTheme="majorHAnsi" w:hAnsiTheme="majorHAnsi" w:cstheme="majorHAnsi"/>
          <w:sz w:val="20"/>
          <w:szCs w:val="20"/>
        </w:rPr>
        <w:t>Titheridge</w:t>
      </w:r>
      <w:proofErr w:type="spellEnd"/>
      <w:r w:rsidRPr="00471AF7">
        <w:rPr>
          <w:rFonts w:asciiTheme="majorHAnsi" w:hAnsiTheme="majorHAnsi" w:cstheme="majorHAnsi"/>
          <w:sz w:val="20"/>
          <w:szCs w:val="20"/>
        </w:rPr>
        <w:t xml:space="preserve">, H., &amp; Jones, K. E. (2017). Biases of acoustic indices measuring biodiversity in urban areas.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83</w:t>
      </w:r>
      <w:r w:rsidRPr="00471AF7">
        <w:rPr>
          <w:rFonts w:asciiTheme="majorHAnsi" w:hAnsiTheme="majorHAnsi" w:cstheme="majorHAnsi"/>
          <w:sz w:val="20"/>
          <w:szCs w:val="20"/>
        </w:rPr>
        <w:t>(February), 169–177. https://doi.org/10.1016/j.ecolind.2017.07.064</w:t>
      </w:r>
    </w:p>
    <w:p w14:paraId="255FFF06"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Ferreira, L. M., Oliveira, E. G., Lopes, L. C., Brito, M. R., Baumgarten, J., Rodrigues, F. H., &amp; Sousa-Lima, R. S. (2018). What do insects, anurans, birds, and mammals have to say about soundscape indices in a tropical savanna. </w:t>
      </w:r>
      <w:r w:rsidRPr="00471AF7">
        <w:rPr>
          <w:rFonts w:asciiTheme="majorHAnsi" w:hAnsiTheme="majorHAnsi" w:cstheme="majorHAnsi"/>
          <w:i/>
          <w:iCs/>
          <w:sz w:val="20"/>
          <w:szCs w:val="20"/>
        </w:rPr>
        <w:t xml:space="preserve">Journal of </w:t>
      </w:r>
      <w:proofErr w:type="spellStart"/>
      <w:r w:rsidRPr="00471AF7">
        <w:rPr>
          <w:rFonts w:asciiTheme="majorHAnsi" w:hAnsiTheme="majorHAnsi" w:cstheme="majorHAnsi"/>
          <w:i/>
          <w:iCs/>
          <w:sz w:val="20"/>
          <w:szCs w:val="20"/>
        </w:rPr>
        <w:t>Ecoacoustics</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w:t>
      </w:r>
      <w:r w:rsidRPr="00471AF7">
        <w:rPr>
          <w:rFonts w:asciiTheme="majorHAnsi" w:hAnsiTheme="majorHAnsi" w:cstheme="majorHAnsi"/>
          <w:sz w:val="20"/>
          <w:szCs w:val="20"/>
        </w:rPr>
        <w:t>, PVH6YZ-PVH6YZ. https://doi.org/10.22261/JEA.PVH6YZ</w:t>
      </w:r>
    </w:p>
    <w:p w14:paraId="6EC75A53"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Fraterrigo</w:t>
      </w:r>
      <w:proofErr w:type="spellEnd"/>
      <w:r w:rsidRPr="00471AF7">
        <w:rPr>
          <w:rFonts w:asciiTheme="majorHAnsi" w:hAnsiTheme="majorHAnsi" w:cstheme="majorHAnsi"/>
          <w:sz w:val="20"/>
          <w:szCs w:val="20"/>
        </w:rPr>
        <w:t xml:space="preserve">, J. M., &amp; </w:t>
      </w:r>
      <w:proofErr w:type="spellStart"/>
      <w:r w:rsidRPr="00471AF7">
        <w:rPr>
          <w:rFonts w:asciiTheme="majorHAnsi" w:hAnsiTheme="majorHAnsi" w:cstheme="majorHAnsi"/>
          <w:sz w:val="20"/>
          <w:szCs w:val="20"/>
        </w:rPr>
        <w:t>Rusak</w:t>
      </w:r>
      <w:proofErr w:type="spellEnd"/>
      <w:r w:rsidRPr="00471AF7">
        <w:rPr>
          <w:rFonts w:asciiTheme="majorHAnsi" w:hAnsiTheme="majorHAnsi" w:cstheme="majorHAnsi"/>
          <w:sz w:val="20"/>
          <w:szCs w:val="20"/>
        </w:rPr>
        <w:t xml:space="preserve">, J. A. (2008). Disturbance-driven changes in the variability of ecological patterns and processes.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11</w:t>
      </w:r>
      <w:r w:rsidRPr="00471AF7">
        <w:rPr>
          <w:rFonts w:asciiTheme="majorHAnsi" w:hAnsiTheme="majorHAnsi" w:cstheme="majorHAnsi"/>
          <w:sz w:val="20"/>
          <w:szCs w:val="20"/>
        </w:rPr>
        <w:t>(7), 756–770. https://doi.org/10.1111/j.1461-0248.2008.01191.x</w:t>
      </w:r>
    </w:p>
    <w:p w14:paraId="70E1177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Gardner, L. R., Michener, W. K., Blood, E. R., Williams, T. M., Lipscomb, D. J., &amp; Jefferson, W. H. (1991). Ecological Impact of Hurricane Hugo—Salinization of a Coastal Forest on JSTOR. </w:t>
      </w:r>
      <w:r w:rsidRPr="00471AF7">
        <w:rPr>
          <w:rFonts w:asciiTheme="majorHAnsi" w:hAnsiTheme="majorHAnsi" w:cstheme="majorHAnsi"/>
          <w:i/>
          <w:iCs/>
          <w:sz w:val="20"/>
          <w:szCs w:val="20"/>
        </w:rPr>
        <w:t>Journal of Coastal Research</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w:t>
      </w:r>
      <w:r w:rsidRPr="00471AF7">
        <w:rPr>
          <w:rFonts w:asciiTheme="majorHAnsi" w:hAnsiTheme="majorHAnsi" w:cstheme="majorHAnsi"/>
          <w:sz w:val="20"/>
          <w:szCs w:val="20"/>
        </w:rPr>
        <w:t>, 301–317.</w:t>
      </w:r>
    </w:p>
    <w:p w14:paraId="064F01A3"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Gasc</w:t>
      </w:r>
      <w:proofErr w:type="spellEnd"/>
      <w:r w:rsidRPr="00471AF7">
        <w:rPr>
          <w:rFonts w:asciiTheme="majorHAnsi" w:hAnsiTheme="majorHAnsi" w:cstheme="majorHAnsi"/>
          <w:sz w:val="20"/>
          <w:szCs w:val="20"/>
        </w:rPr>
        <w:t xml:space="preserve">, A., </w:t>
      </w:r>
      <w:proofErr w:type="spellStart"/>
      <w:r w:rsidRPr="00471AF7">
        <w:rPr>
          <w:rFonts w:asciiTheme="majorHAnsi" w:hAnsiTheme="majorHAnsi" w:cstheme="majorHAnsi"/>
          <w:sz w:val="20"/>
          <w:szCs w:val="20"/>
        </w:rPr>
        <w:t>Francomano</w:t>
      </w:r>
      <w:proofErr w:type="spellEnd"/>
      <w:r w:rsidRPr="00471AF7">
        <w:rPr>
          <w:rFonts w:asciiTheme="majorHAnsi" w:hAnsiTheme="majorHAnsi" w:cstheme="majorHAnsi"/>
          <w:sz w:val="20"/>
          <w:szCs w:val="20"/>
        </w:rPr>
        <w:t xml:space="preserve">, D., Dunning, J. B., &amp; </w:t>
      </w:r>
      <w:proofErr w:type="spellStart"/>
      <w:r w:rsidRPr="00471AF7">
        <w:rPr>
          <w:rFonts w:asciiTheme="majorHAnsi" w:hAnsiTheme="majorHAnsi" w:cstheme="majorHAnsi"/>
          <w:sz w:val="20"/>
          <w:szCs w:val="20"/>
        </w:rPr>
        <w:t>Pijanowski</w:t>
      </w:r>
      <w:proofErr w:type="spellEnd"/>
      <w:r w:rsidRPr="00471AF7">
        <w:rPr>
          <w:rFonts w:asciiTheme="majorHAnsi" w:hAnsiTheme="majorHAnsi" w:cstheme="majorHAnsi"/>
          <w:sz w:val="20"/>
          <w:szCs w:val="20"/>
        </w:rPr>
        <w:t xml:space="preserve">, B. C. (2017). Future directions for soundscape ecology: The importance of ornithological contributions. </w:t>
      </w:r>
      <w:r w:rsidRPr="00471AF7">
        <w:rPr>
          <w:rFonts w:asciiTheme="majorHAnsi" w:hAnsiTheme="majorHAnsi" w:cstheme="majorHAnsi"/>
          <w:i/>
          <w:iCs/>
          <w:sz w:val="20"/>
          <w:szCs w:val="20"/>
        </w:rPr>
        <w:t>The Auk</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134</w:t>
      </w:r>
      <w:r w:rsidRPr="00471AF7">
        <w:rPr>
          <w:rFonts w:asciiTheme="majorHAnsi" w:hAnsiTheme="majorHAnsi" w:cstheme="majorHAnsi"/>
          <w:sz w:val="20"/>
          <w:szCs w:val="20"/>
        </w:rPr>
        <w:t>(1), 215–228. https://doi.org/10.1642/AUK-16-124.1</w:t>
      </w:r>
    </w:p>
    <w:p w14:paraId="1FFE7AFF"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Gasc</w:t>
      </w:r>
      <w:proofErr w:type="spellEnd"/>
      <w:r w:rsidRPr="00471AF7">
        <w:rPr>
          <w:rFonts w:asciiTheme="majorHAnsi" w:hAnsiTheme="majorHAnsi" w:cstheme="majorHAnsi"/>
          <w:sz w:val="20"/>
          <w:szCs w:val="20"/>
        </w:rPr>
        <w:t xml:space="preserve">, A., </w:t>
      </w:r>
      <w:proofErr w:type="spellStart"/>
      <w:r w:rsidRPr="00471AF7">
        <w:rPr>
          <w:rFonts w:asciiTheme="majorHAnsi" w:hAnsiTheme="majorHAnsi" w:cstheme="majorHAnsi"/>
          <w:sz w:val="20"/>
          <w:szCs w:val="20"/>
        </w:rPr>
        <w:t>Gottesman</w:t>
      </w:r>
      <w:proofErr w:type="spellEnd"/>
      <w:r w:rsidRPr="00471AF7">
        <w:rPr>
          <w:rFonts w:asciiTheme="majorHAnsi" w:hAnsiTheme="majorHAnsi" w:cstheme="majorHAnsi"/>
          <w:sz w:val="20"/>
          <w:szCs w:val="20"/>
        </w:rPr>
        <w:t xml:space="preserve">, B. L., </w:t>
      </w:r>
      <w:proofErr w:type="spellStart"/>
      <w:r w:rsidRPr="00471AF7">
        <w:rPr>
          <w:rFonts w:asciiTheme="majorHAnsi" w:hAnsiTheme="majorHAnsi" w:cstheme="majorHAnsi"/>
          <w:sz w:val="20"/>
          <w:szCs w:val="20"/>
        </w:rPr>
        <w:t>Francomano</w:t>
      </w:r>
      <w:proofErr w:type="spellEnd"/>
      <w:r w:rsidRPr="00471AF7">
        <w:rPr>
          <w:rFonts w:asciiTheme="majorHAnsi" w:hAnsiTheme="majorHAnsi" w:cstheme="majorHAnsi"/>
          <w:sz w:val="20"/>
          <w:szCs w:val="20"/>
        </w:rPr>
        <w:t xml:space="preserve">, D., Jung, J., Durham, M., </w:t>
      </w:r>
      <w:proofErr w:type="spellStart"/>
      <w:r w:rsidRPr="00471AF7">
        <w:rPr>
          <w:rFonts w:asciiTheme="majorHAnsi" w:hAnsiTheme="majorHAnsi" w:cstheme="majorHAnsi"/>
          <w:sz w:val="20"/>
          <w:szCs w:val="20"/>
        </w:rPr>
        <w:t>Mateljak</w:t>
      </w:r>
      <w:proofErr w:type="spellEnd"/>
      <w:r w:rsidRPr="00471AF7">
        <w:rPr>
          <w:rFonts w:asciiTheme="majorHAnsi" w:hAnsiTheme="majorHAnsi" w:cstheme="majorHAnsi"/>
          <w:sz w:val="20"/>
          <w:szCs w:val="20"/>
        </w:rPr>
        <w:t xml:space="preserve">, J., &amp; </w:t>
      </w:r>
      <w:proofErr w:type="spellStart"/>
      <w:r w:rsidRPr="00471AF7">
        <w:rPr>
          <w:rFonts w:asciiTheme="majorHAnsi" w:hAnsiTheme="majorHAnsi" w:cstheme="majorHAnsi"/>
          <w:sz w:val="20"/>
          <w:szCs w:val="20"/>
        </w:rPr>
        <w:t>Pijanowski</w:t>
      </w:r>
      <w:proofErr w:type="spellEnd"/>
      <w:r w:rsidRPr="00471AF7">
        <w:rPr>
          <w:rFonts w:asciiTheme="majorHAnsi" w:hAnsiTheme="majorHAnsi" w:cstheme="majorHAnsi"/>
          <w:sz w:val="20"/>
          <w:szCs w:val="20"/>
        </w:rPr>
        <w:t xml:space="preserve">, B. C. (2018). Soundscapes reveal disturbance impacts: Biophonic response to wildfire in the Sonoran Desert Sky Islands. </w:t>
      </w:r>
      <w:r w:rsidRPr="00471AF7">
        <w:rPr>
          <w:rFonts w:asciiTheme="majorHAnsi" w:hAnsiTheme="majorHAnsi" w:cstheme="majorHAnsi"/>
          <w:i/>
          <w:iCs/>
          <w:sz w:val="20"/>
          <w:szCs w:val="20"/>
        </w:rPr>
        <w:t>Landscape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33</w:t>
      </w:r>
      <w:r w:rsidRPr="00471AF7">
        <w:rPr>
          <w:rFonts w:asciiTheme="majorHAnsi" w:hAnsiTheme="majorHAnsi" w:cstheme="majorHAnsi"/>
          <w:sz w:val="20"/>
          <w:szCs w:val="20"/>
        </w:rPr>
        <w:t>, 1399–1415. https://doi.org/10.1007/s10980-018-0675-3</w:t>
      </w:r>
    </w:p>
    <w:p w14:paraId="00C145A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Gelman, A., &amp; Hill, J. (2006). </w:t>
      </w:r>
      <w:r w:rsidRPr="00471AF7">
        <w:rPr>
          <w:rFonts w:asciiTheme="majorHAnsi" w:hAnsiTheme="majorHAnsi" w:cstheme="majorHAnsi"/>
          <w:i/>
          <w:iCs/>
          <w:sz w:val="20"/>
          <w:szCs w:val="20"/>
        </w:rPr>
        <w:t>Data analysis using regression and multilevel/hierarchical models</w:t>
      </w:r>
      <w:r w:rsidRPr="00471AF7">
        <w:rPr>
          <w:rFonts w:asciiTheme="majorHAnsi" w:hAnsiTheme="majorHAnsi" w:cstheme="majorHAnsi"/>
          <w:sz w:val="20"/>
          <w:szCs w:val="20"/>
        </w:rPr>
        <w:t>. Cambridge university press.</w:t>
      </w:r>
    </w:p>
    <w:p w14:paraId="119905C9"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Gibb, R., Browning, E., Glover-</w:t>
      </w:r>
      <w:proofErr w:type="spellStart"/>
      <w:r w:rsidRPr="00471AF7">
        <w:rPr>
          <w:rFonts w:asciiTheme="majorHAnsi" w:hAnsiTheme="majorHAnsi" w:cstheme="majorHAnsi"/>
          <w:sz w:val="20"/>
          <w:szCs w:val="20"/>
        </w:rPr>
        <w:t>Kapfer</w:t>
      </w:r>
      <w:proofErr w:type="spellEnd"/>
      <w:r w:rsidRPr="00471AF7">
        <w:rPr>
          <w:rFonts w:asciiTheme="majorHAnsi" w:hAnsiTheme="majorHAnsi" w:cstheme="majorHAnsi"/>
          <w:sz w:val="20"/>
          <w:szCs w:val="20"/>
        </w:rPr>
        <w:t xml:space="preserve">, P., &amp; Jones, K. E. (2019). Emerging opportunities and challenges for passive acoustics in ecological assessment and monitoring. </w:t>
      </w:r>
      <w:r w:rsidRPr="00471AF7">
        <w:rPr>
          <w:rFonts w:asciiTheme="majorHAnsi" w:hAnsiTheme="majorHAnsi" w:cstheme="majorHAnsi"/>
          <w:i/>
          <w:iCs/>
          <w:sz w:val="20"/>
          <w:szCs w:val="20"/>
        </w:rPr>
        <w:t>Methods in Ecology and Evolution</w:t>
      </w:r>
      <w:r w:rsidRPr="00471AF7">
        <w:rPr>
          <w:rFonts w:asciiTheme="majorHAnsi" w:hAnsiTheme="majorHAnsi" w:cstheme="majorHAnsi"/>
          <w:sz w:val="20"/>
          <w:szCs w:val="20"/>
        </w:rPr>
        <w:t>. https://doi.org/10.1111/2041-210X.13101</w:t>
      </w:r>
    </w:p>
    <w:p w14:paraId="367FB0C2" w14:textId="5333CE12"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Gibson, L., Lee, T. M., Koh, L. P., Brook, B. W., Gardner, T. a., Barlow, J.,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Sodhi, N. S. (2011). Primary forests are irreplaceable for sustaining tropical biodiversity.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478</w:t>
      </w:r>
      <w:r w:rsidRPr="00471AF7">
        <w:rPr>
          <w:rFonts w:asciiTheme="majorHAnsi" w:hAnsiTheme="majorHAnsi" w:cstheme="majorHAnsi"/>
          <w:sz w:val="20"/>
          <w:szCs w:val="20"/>
        </w:rPr>
        <w:t>(7369), 378–381. https://doi.org/10.1038/nature10425</w:t>
      </w:r>
    </w:p>
    <w:p w14:paraId="5BACE56B" w14:textId="77777777" w:rsidR="00176420" w:rsidRPr="00471AF7" w:rsidRDefault="00176420" w:rsidP="00176420">
      <w:pPr>
        <w:pStyle w:val="Bibliography"/>
        <w:rPr>
          <w:rFonts w:asciiTheme="majorHAnsi" w:hAnsiTheme="majorHAnsi" w:cstheme="majorHAnsi"/>
          <w:sz w:val="20"/>
          <w:szCs w:val="20"/>
        </w:rPr>
      </w:pPr>
      <w:proofErr w:type="spellStart"/>
      <w:r w:rsidRPr="00F0599B">
        <w:rPr>
          <w:rFonts w:asciiTheme="majorHAnsi" w:hAnsiTheme="majorHAnsi" w:cstheme="majorHAnsi"/>
          <w:sz w:val="20"/>
          <w:szCs w:val="20"/>
          <w:lang w:val="de-DE"/>
        </w:rPr>
        <w:t>Gittleman</w:t>
      </w:r>
      <w:proofErr w:type="spellEnd"/>
      <w:r w:rsidRPr="00F0599B">
        <w:rPr>
          <w:rFonts w:asciiTheme="majorHAnsi" w:hAnsiTheme="majorHAnsi" w:cstheme="majorHAnsi"/>
          <w:sz w:val="20"/>
          <w:szCs w:val="20"/>
          <w:lang w:val="de-DE"/>
        </w:rPr>
        <w:t xml:space="preserve">, J. L., &amp; Kot, M. (1990). </w:t>
      </w:r>
      <w:r w:rsidRPr="00471AF7">
        <w:rPr>
          <w:rFonts w:asciiTheme="majorHAnsi" w:hAnsiTheme="majorHAnsi" w:cstheme="majorHAnsi"/>
          <w:sz w:val="20"/>
          <w:szCs w:val="20"/>
        </w:rPr>
        <w:t xml:space="preserve">Adaptation: Statistics and a null model for estimating phylogenetic effects. </w:t>
      </w:r>
      <w:r w:rsidRPr="00471AF7">
        <w:rPr>
          <w:rFonts w:asciiTheme="majorHAnsi" w:hAnsiTheme="majorHAnsi" w:cstheme="majorHAnsi"/>
          <w:i/>
          <w:iCs/>
          <w:sz w:val="20"/>
          <w:szCs w:val="20"/>
        </w:rPr>
        <w:t>Systematic Zoology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39</w:t>
      </w:r>
      <w:r w:rsidRPr="00471AF7">
        <w:rPr>
          <w:rFonts w:asciiTheme="majorHAnsi" w:hAnsiTheme="majorHAnsi" w:cstheme="majorHAnsi"/>
          <w:sz w:val="20"/>
          <w:szCs w:val="20"/>
        </w:rPr>
        <w:t>(3), 227–241.</w:t>
      </w:r>
    </w:p>
    <w:p w14:paraId="12EA216D" w14:textId="74E8CC25"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Gottesman</w:t>
      </w:r>
      <w:proofErr w:type="spellEnd"/>
      <w:r w:rsidRPr="00471AF7">
        <w:rPr>
          <w:rFonts w:asciiTheme="majorHAnsi" w:hAnsiTheme="majorHAnsi" w:cstheme="majorHAnsi"/>
          <w:sz w:val="20"/>
          <w:szCs w:val="20"/>
        </w:rPr>
        <w:t xml:space="preserve">, B. L., Olson, J. C., Yang, S., Acevedo-Charry, O., </w:t>
      </w:r>
      <w:proofErr w:type="spellStart"/>
      <w:r w:rsidRPr="00471AF7">
        <w:rPr>
          <w:rFonts w:asciiTheme="majorHAnsi" w:hAnsiTheme="majorHAnsi" w:cstheme="majorHAnsi"/>
          <w:sz w:val="20"/>
          <w:szCs w:val="20"/>
        </w:rPr>
        <w:t>Francomano</w:t>
      </w:r>
      <w:proofErr w:type="spellEnd"/>
      <w:r w:rsidRPr="00471AF7">
        <w:rPr>
          <w:rFonts w:asciiTheme="majorHAnsi" w:hAnsiTheme="majorHAnsi" w:cstheme="majorHAnsi"/>
          <w:sz w:val="20"/>
          <w:szCs w:val="20"/>
        </w:rPr>
        <w:t xml:space="preserve">, D., Martinez, F. A.,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w:t>
      </w:r>
      <w:proofErr w:type="spellStart"/>
      <w:r w:rsidRPr="00471AF7">
        <w:rPr>
          <w:rFonts w:asciiTheme="majorHAnsi" w:hAnsiTheme="majorHAnsi" w:cstheme="majorHAnsi"/>
          <w:sz w:val="20"/>
          <w:szCs w:val="20"/>
        </w:rPr>
        <w:t>Pijanowski</w:t>
      </w:r>
      <w:proofErr w:type="spellEnd"/>
      <w:r w:rsidRPr="00471AF7">
        <w:rPr>
          <w:rFonts w:asciiTheme="majorHAnsi" w:hAnsiTheme="majorHAnsi" w:cstheme="majorHAnsi"/>
          <w:sz w:val="20"/>
          <w:szCs w:val="20"/>
        </w:rPr>
        <w:t xml:space="preserve">, B. C. (2021). What does resilience sound like? Coral reef and dry forest acoustic communities respond differently to Hurricane Maria.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126</w:t>
      </w:r>
      <w:r w:rsidRPr="00471AF7">
        <w:rPr>
          <w:rFonts w:asciiTheme="majorHAnsi" w:hAnsiTheme="majorHAnsi" w:cstheme="majorHAnsi"/>
          <w:sz w:val="20"/>
          <w:szCs w:val="20"/>
        </w:rPr>
        <w:t>, 107635–107635. https://doi.org/10.1016/j.ecolind.2021.107635</w:t>
      </w:r>
    </w:p>
    <w:p w14:paraId="3B11071F"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Hamao</w:t>
      </w:r>
      <w:proofErr w:type="spellEnd"/>
      <w:r w:rsidRPr="00471AF7">
        <w:rPr>
          <w:rFonts w:asciiTheme="majorHAnsi" w:hAnsiTheme="majorHAnsi" w:cstheme="majorHAnsi"/>
          <w:sz w:val="20"/>
          <w:szCs w:val="20"/>
        </w:rPr>
        <w:t xml:space="preserve">, S. (2013). Acoustic structure of songs in island populations of the Japanese bush warbler, </w:t>
      </w:r>
      <w:proofErr w:type="spellStart"/>
      <w:r w:rsidRPr="00471AF7">
        <w:rPr>
          <w:rFonts w:asciiTheme="majorHAnsi" w:hAnsiTheme="majorHAnsi" w:cstheme="majorHAnsi"/>
          <w:sz w:val="20"/>
          <w:szCs w:val="20"/>
        </w:rPr>
        <w:t>Cettia</w:t>
      </w:r>
      <w:proofErr w:type="spellEnd"/>
      <w:r w:rsidRPr="00471AF7">
        <w:rPr>
          <w:rFonts w:asciiTheme="majorHAnsi" w:hAnsiTheme="majorHAnsi" w:cstheme="majorHAnsi"/>
          <w:sz w:val="20"/>
          <w:szCs w:val="20"/>
        </w:rPr>
        <w:t xml:space="preserve"> </w:t>
      </w:r>
      <w:proofErr w:type="spellStart"/>
      <w:r w:rsidRPr="00471AF7">
        <w:rPr>
          <w:rFonts w:asciiTheme="majorHAnsi" w:hAnsiTheme="majorHAnsi" w:cstheme="majorHAnsi"/>
          <w:sz w:val="20"/>
          <w:szCs w:val="20"/>
        </w:rPr>
        <w:t>diphone</w:t>
      </w:r>
      <w:proofErr w:type="spellEnd"/>
      <w:r w:rsidRPr="00471AF7">
        <w:rPr>
          <w:rFonts w:asciiTheme="majorHAnsi" w:hAnsiTheme="majorHAnsi" w:cstheme="majorHAnsi"/>
          <w:sz w:val="20"/>
          <w:szCs w:val="20"/>
        </w:rPr>
        <w:t xml:space="preserve">, in relation to sexual selection. </w:t>
      </w:r>
      <w:r w:rsidRPr="00471AF7">
        <w:rPr>
          <w:rFonts w:asciiTheme="majorHAnsi" w:hAnsiTheme="majorHAnsi" w:cstheme="majorHAnsi"/>
          <w:i/>
          <w:iCs/>
          <w:sz w:val="20"/>
          <w:szCs w:val="20"/>
        </w:rPr>
        <w:t>Journal of Ethology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31</w:t>
      </w:r>
      <w:r w:rsidRPr="00471AF7">
        <w:rPr>
          <w:rFonts w:asciiTheme="majorHAnsi" w:hAnsiTheme="majorHAnsi" w:cstheme="majorHAnsi"/>
          <w:sz w:val="20"/>
          <w:szCs w:val="20"/>
        </w:rPr>
        <w:t>(1), 9–15. https://doi.org/10.1007/s10164-012-0341-1</w:t>
      </w:r>
    </w:p>
    <w:p w14:paraId="174B16C4"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Haneda, K., &amp; Okabe, T. (1970). The life history of </w:t>
      </w:r>
      <w:proofErr w:type="spellStart"/>
      <w:r w:rsidRPr="00471AF7">
        <w:rPr>
          <w:rFonts w:asciiTheme="majorHAnsi" w:hAnsiTheme="majorHAnsi" w:cstheme="majorHAnsi"/>
          <w:sz w:val="20"/>
          <w:szCs w:val="20"/>
        </w:rPr>
        <w:t>Cettia</w:t>
      </w:r>
      <w:proofErr w:type="spellEnd"/>
      <w:r w:rsidRPr="00471AF7">
        <w:rPr>
          <w:rFonts w:asciiTheme="majorHAnsi" w:hAnsiTheme="majorHAnsi" w:cstheme="majorHAnsi"/>
          <w:sz w:val="20"/>
          <w:szCs w:val="20"/>
        </w:rPr>
        <w:t xml:space="preserve"> </w:t>
      </w:r>
      <w:proofErr w:type="spellStart"/>
      <w:r w:rsidRPr="00471AF7">
        <w:rPr>
          <w:rFonts w:asciiTheme="majorHAnsi" w:hAnsiTheme="majorHAnsi" w:cstheme="majorHAnsi"/>
          <w:sz w:val="20"/>
          <w:szCs w:val="20"/>
        </w:rPr>
        <w:t>diphone</w:t>
      </w:r>
      <w:proofErr w:type="spellEnd"/>
      <w:r w:rsidRPr="00471AF7">
        <w:rPr>
          <w:rFonts w:asciiTheme="majorHAnsi" w:hAnsiTheme="majorHAnsi" w:cstheme="majorHAnsi"/>
          <w:sz w:val="20"/>
          <w:szCs w:val="20"/>
        </w:rPr>
        <w:t xml:space="preserve"> 1. Breeding ecology. </w:t>
      </w:r>
      <w:r w:rsidRPr="00471AF7">
        <w:rPr>
          <w:rFonts w:asciiTheme="majorHAnsi" w:hAnsiTheme="majorHAnsi" w:cstheme="majorHAnsi"/>
          <w:i/>
          <w:iCs/>
          <w:sz w:val="20"/>
          <w:szCs w:val="20"/>
        </w:rPr>
        <w:t>Journal of the Yamashina Institute for Ornithology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w:t>
      </w:r>
      <w:r w:rsidRPr="00471AF7">
        <w:rPr>
          <w:rFonts w:asciiTheme="majorHAnsi" w:hAnsiTheme="majorHAnsi" w:cstheme="majorHAnsi"/>
          <w:sz w:val="20"/>
          <w:szCs w:val="20"/>
        </w:rPr>
        <w:t>(1–2), 131–140.</w:t>
      </w:r>
    </w:p>
    <w:p w14:paraId="36B52343"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Harris, S. A., Shears, N. T., &amp; Radford, C. A. (2016). </w:t>
      </w:r>
      <w:proofErr w:type="spellStart"/>
      <w:r w:rsidRPr="00471AF7">
        <w:rPr>
          <w:rFonts w:asciiTheme="majorHAnsi" w:hAnsiTheme="majorHAnsi" w:cstheme="majorHAnsi"/>
          <w:sz w:val="20"/>
          <w:szCs w:val="20"/>
        </w:rPr>
        <w:t>Ecoacoustic</w:t>
      </w:r>
      <w:proofErr w:type="spellEnd"/>
      <w:r w:rsidRPr="00471AF7">
        <w:rPr>
          <w:rFonts w:asciiTheme="majorHAnsi" w:hAnsiTheme="majorHAnsi" w:cstheme="majorHAnsi"/>
          <w:sz w:val="20"/>
          <w:szCs w:val="20"/>
        </w:rPr>
        <w:t xml:space="preserve"> indices as proxies for biodiversity on temperate reefs. </w:t>
      </w:r>
      <w:r w:rsidRPr="00471AF7">
        <w:rPr>
          <w:rFonts w:asciiTheme="majorHAnsi" w:hAnsiTheme="majorHAnsi" w:cstheme="majorHAnsi"/>
          <w:i/>
          <w:iCs/>
          <w:sz w:val="20"/>
          <w:szCs w:val="20"/>
        </w:rPr>
        <w:t>Methods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7</w:t>
      </w:r>
      <w:r w:rsidRPr="00471AF7">
        <w:rPr>
          <w:rFonts w:asciiTheme="majorHAnsi" w:hAnsiTheme="majorHAnsi" w:cstheme="majorHAnsi"/>
          <w:sz w:val="20"/>
          <w:szCs w:val="20"/>
        </w:rPr>
        <w:t>(6), 713–724. https://doi.org/10.1111/2041-210X.12527</w:t>
      </w:r>
    </w:p>
    <w:p w14:paraId="5E1694CF"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Hillebrand, H., </w:t>
      </w:r>
      <w:proofErr w:type="spellStart"/>
      <w:r w:rsidRPr="00471AF7">
        <w:rPr>
          <w:rFonts w:asciiTheme="majorHAnsi" w:hAnsiTheme="majorHAnsi" w:cstheme="majorHAnsi"/>
          <w:sz w:val="20"/>
          <w:szCs w:val="20"/>
        </w:rPr>
        <w:t>Langenheder</w:t>
      </w:r>
      <w:proofErr w:type="spellEnd"/>
      <w:r w:rsidRPr="00471AF7">
        <w:rPr>
          <w:rFonts w:asciiTheme="majorHAnsi" w:hAnsiTheme="majorHAnsi" w:cstheme="majorHAnsi"/>
          <w:sz w:val="20"/>
          <w:szCs w:val="20"/>
        </w:rPr>
        <w:t xml:space="preserve">, S., </w:t>
      </w:r>
      <w:proofErr w:type="spellStart"/>
      <w:r w:rsidRPr="00471AF7">
        <w:rPr>
          <w:rFonts w:asciiTheme="majorHAnsi" w:hAnsiTheme="majorHAnsi" w:cstheme="majorHAnsi"/>
          <w:sz w:val="20"/>
          <w:szCs w:val="20"/>
        </w:rPr>
        <w:t>Lebret</w:t>
      </w:r>
      <w:proofErr w:type="spellEnd"/>
      <w:r w:rsidRPr="00471AF7">
        <w:rPr>
          <w:rFonts w:asciiTheme="majorHAnsi" w:hAnsiTheme="majorHAnsi" w:cstheme="majorHAnsi"/>
          <w:sz w:val="20"/>
          <w:szCs w:val="20"/>
        </w:rPr>
        <w:t xml:space="preserve">, K., </w:t>
      </w:r>
      <w:proofErr w:type="spellStart"/>
      <w:r w:rsidRPr="00471AF7">
        <w:rPr>
          <w:rFonts w:asciiTheme="majorHAnsi" w:hAnsiTheme="majorHAnsi" w:cstheme="majorHAnsi"/>
          <w:sz w:val="20"/>
          <w:szCs w:val="20"/>
        </w:rPr>
        <w:t>Lindström</w:t>
      </w:r>
      <w:proofErr w:type="spellEnd"/>
      <w:r w:rsidRPr="00471AF7">
        <w:rPr>
          <w:rFonts w:asciiTheme="majorHAnsi" w:hAnsiTheme="majorHAnsi" w:cstheme="majorHAnsi"/>
          <w:sz w:val="20"/>
          <w:szCs w:val="20"/>
        </w:rPr>
        <w:t xml:space="preserve">, E., </w:t>
      </w:r>
      <w:proofErr w:type="spellStart"/>
      <w:r w:rsidRPr="00471AF7">
        <w:rPr>
          <w:rFonts w:asciiTheme="majorHAnsi" w:hAnsiTheme="majorHAnsi" w:cstheme="majorHAnsi"/>
          <w:sz w:val="20"/>
          <w:szCs w:val="20"/>
        </w:rPr>
        <w:t>Östman</w:t>
      </w:r>
      <w:proofErr w:type="spellEnd"/>
      <w:r w:rsidRPr="00471AF7">
        <w:rPr>
          <w:rFonts w:asciiTheme="majorHAnsi" w:hAnsiTheme="majorHAnsi" w:cstheme="majorHAnsi"/>
          <w:sz w:val="20"/>
          <w:szCs w:val="20"/>
        </w:rPr>
        <w:t xml:space="preserve">, Ö., &amp; </w:t>
      </w:r>
      <w:proofErr w:type="spellStart"/>
      <w:r w:rsidRPr="00471AF7">
        <w:rPr>
          <w:rFonts w:asciiTheme="majorHAnsi" w:hAnsiTheme="majorHAnsi" w:cstheme="majorHAnsi"/>
          <w:sz w:val="20"/>
          <w:szCs w:val="20"/>
        </w:rPr>
        <w:t>Striebel</w:t>
      </w:r>
      <w:proofErr w:type="spellEnd"/>
      <w:r w:rsidRPr="00471AF7">
        <w:rPr>
          <w:rFonts w:asciiTheme="majorHAnsi" w:hAnsiTheme="majorHAnsi" w:cstheme="majorHAnsi"/>
          <w:sz w:val="20"/>
          <w:szCs w:val="20"/>
        </w:rPr>
        <w:t xml:space="preserve">, M. (2018). Decomposing multiple dimensions of stability in global change experiments.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21</w:t>
      </w:r>
      <w:r w:rsidRPr="00471AF7">
        <w:rPr>
          <w:rFonts w:asciiTheme="majorHAnsi" w:hAnsiTheme="majorHAnsi" w:cstheme="majorHAnsi"/>
          <w:sz w:val="20"/>
          <w:szCs w:val="20"/>
        </w:rPr>
        <w:t>(1), 21–30. https://doi.org/10.1111/ele.12867</w:t>
      </w:r>
    </w:p>
    <w:p w14:paraId="2357B061"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Hordley</w:t>
      </w:r>
      <w:proofErr w:type="spellEnd"/>
      <w:r w:rsidRPr="00471AF7">
        <w:rPr>
          <w:rFonts w:asciiTheme="majorHAnsi" w:hAnsiTheme="majorHAnsi" w:cstheme="majorHAnsi"/>
          <w:sz w:val="20"/>
          <w:szCs w:val="20"/>
        </w:rPr>
        <w:t xml:space="preserve">, L. A., </w:t>
      </w:r>
      <w:proofErr w:type="spellStart"/>
      <w:r w:rsidRPr="00471AF7">
        <w:rPr>
          <w:rFonts w:asciiTheme="majorHAnsi" w:hAnsiTheme="majorHAnsi" w:cstheme="majorHAnsi"/>
          <w:sz w:val="20"/>
          <w:szCs w:val="20"/>
        </w:rPr>
        <w:t>Gillings</w:t>
      </w:r>
      <w:proofErr w:type="spellEnd"/>
      <w:r w:rsidRPr="00471AF7">
        <w:rPr>
          <w:rFonts w:asciiTheme="majorHAnsi" w:hAnsiTheme="majorHAnsi" w:cstheme="majorHAnsi"/>
          <w:sz w:val="20"/>
          <w:szCs w:val="20"/>
        </w:rPr>
        <w:t xml:space="preserve">, S., Petchey, O. L., Tobias, J. A., &amp; Oliver, T. H. (2021). Diversity of response and effect traits provides complementary information about avian community dynamics linked to ecological function. </w:t>
      </w:r>
      <w:r w:rsidRPr="00471AF7">
        <w:rPr>
          <w:rFonts w:asciiTheme="majorHAnsi" w:hAnsiTheme="majorHAnsi" w:cstheme="majorHAnsi"/>
          <w:i/>
          <w:iCs/>
          <w:sz w:val="20"/>
          <w:szCs w:val="20"/>
        </w:rPr>
        <w:t>Functional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35</w:t>
      </w:r>
      <w:r w:rsidRPr="00471AF7">
        <w:rPr>
          <w:rFonts w:asciiTheme="majorHAnsi" w:hAnsiTheme="majorHAnsi" w:cstheme="majorHAnsi"/>
          <w:sz w:val="20"/>
          <w:szCs w:val="20"/>
        </w:rPr>
        <w:t>(9), 1938–1950. https://doi.org/10.1111/1365-2435.13865</w:t>
      </w:r>
    </w:p>
    <w:p w14:paraId="7616314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Hyndman, R. J., &amp; </w:t>
      </w:r>
      <w:proofErr w:type="spellStart"/>
      <w:r w:rsidRPr="00471AF7">
        <w:rPr>
          <w:rFonts w:asciiTheme="majorHAnsi" w:hAnsiTheme="majorHAnsi" w:cstheme="majorHAnsi"/>
          <w:sz w:val="20"/>
          <w:szCs w:val="20"/>
        </w:rPr>
        <w:t>Khandakar</w:t>
      </w:r>
      <w:proofErr w:type="spellEnd"/>
      <w:r w:rsidRPr="00471AF7">
        <w:rPr>
          <w:rFonts w:asciiTheme="majorHAnsi" w:hAnsiTheme="majorHAnsi" w:cstheme="majorHAnsi"/>
          <w:sz w:val="20"/>
          <w:szCs w:val="20"/>
        </w:rPr>
        <w:t xml:space="preserve">, Y. (2008). Automatic Time Series Forecasting: The forecast Package for R. </w:t>
      </w:r>
      <w:r w:rsidRPr="00471AF7">
        <w:rPr>
          <w:rFonts w:asciiTheme="majorHAnsi" w:hAnsiTheme="majorHAnsi" w:cstheme="majorHAnsi"/>
          <w:i/>
          <w:iCs/>
          <w:sz w:val="20"/>
          <w:szCs w:val="20"/>
        </w:rPr>
        <w:t>Journal of Statistical Software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27</w:t>
      </w:r>
      <w:r w:rsidRPr="00471AF7">
        <w:rPr>
          <w:rFonts w:asciiTheme="majorHAnsi" w:hAnsiTheme="majorHAnsi" w:cstheme="majorHAnsi"/>
          <w:sz w:val="20"/>
          <w:szCs w:val="20"/>
        </w:rPr>
        <w:t>(1), 1–22. https://doi.org/10.18637/JSS.V027.I03</w:t>
      </w:r>
    </w:p>
    <w:p w14:paraId="4C6D9243"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Inoue, T., Matsumoto, M., Yoshida, T., &amp; </w:t>
      </w:r>
      <w:proofErr w:type="spellStart"/>
      <w:r w:rsidRPr="00471AF7">
        <w:rPr>
          <w:rFonts w:asciiTheme="majorHAnsi" w:hAnsiTheme="majorHAnsi" w:cstheme="majorHAnsi"/>
          <w:sz w:val="20"/>
          <w:szCs w:val="20"/>
        </w:rPr>
        <w:t>Washitani</w:t>
      </w:r>
      <w:proofErr w:type="spellEnd"/>
      <w:r w:rsidRPr="00471AF7">
        <w:rPr>
          <w:rFonts w:asciiTheme="majorHAnsi" w:hAnsiTheme="majorHAnsi" w:cstheme="majorHAnsi"/>
          <w:sz w:val="20"/>
          <w:szCs w:val="20"/>
        </w:rPr>
        <w:t xml:space="preserve">, I. (2019). Spatial patterns of the Ryukyu Scops Owl’s Otus elegans breeding success and forest landscape factors on </w:t>
      </w:r>
      <w:proofErr w:type="spellStart"/>
      <w:r w:rsidRPr="00471AF7">
        <w:rPr>
          <w:rFonts w:asciiTheme="majorHAnsi" w:hAnsiTheme="majorHAnsi" w:cstheme="majorHAnsi"/>
          <w:sz w:val="20"/>
          <w:szCs w:val="20"/>
        </w:rPr>
        <w:t>Amami-Ōshima</w:t>
      </w:r>
      <w:proofErr w:type="spellEnd"/>
      <w:r w:rsidRPr="00471AF7">
        <w:rPr>
          <w:rFonts w:asciiTheme="majorHAnsi" w:hAnsiTheme="majorHAnsi" w:cstheme="majorHAnsi"/>
          <w:sz w:val="20"/>
          <w:szCs w:val="20"/>
        </w:rPr>
        <w:t xml:space="preserve"> island. </w:t>
      </w:r>
      <w:r w:rsidRPr="00471AF7">
        <w:rPr>
          <w:rFonts w:asciiTheme="majorHAnsi" w:hAnsiTheme="majorHAnsi" w:cstheme="majorHAnsi"/>
          <w:i/>
          <w:iCs/>
          <w:sz w:val="20"/>
          <w:szCs w:val="20"/>
        </w:rPr>
        <w:t>Japanese Journal of Ornithology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68</w:t>
      </w:r>
      <w:r w:rsidRPr="00471AF7">
        <w:rPr>
          <w:rFonts w:asciiTheme="majorHAnsi" w:hAnsiTheme="majorHAnsi" w:cstheme="majorHAnsi"/>
          <w:sz w:val="20"/>
          <w:szCs w:val="20"/>
        </w:rPr>
        <w:t>(1), 19–28. https://doi.org/10.3838/JJO.68.19</w:t>
      </w:r>
    </w:p>
    <w:p w14:paraId="2290FEF7"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Itô</w:t>
      </w:r>
      <w:proofErr w:type="spellEnd"/>
      <w:r w:rsidRPr="00471AF7">
        <w:rPr>
          <w:rFonts w:asciiTheme="majorHAnsi" w:hAnsiTheme="majorHAnsi" w:cstheme="majorHAnsi"/>
          <w:sz w:val="20"/>
          <w:szCs w:val="20"/>
        </w:rPr>
        <w:t xml:space="preserve">, Y., Miyagi, K., &amp; Ota, H. (2000). Imminent extinction crisis among the endemic species of the forests of Yanbaru, Okinawa, Japan. </w:t>
      </w:r>
      <w:r w:rsidRPr="00471AF7">
        <w:rPr>
          <w:rFonts w:asciiTheme="majorHAnsi" w:hAnsiTheme="majorHAnsi" w:cstheme="majorHAnsi"/>
          <w:i/>
          <w:iCs/>
          <w:sz w:val="20"/>
          <w:szCs w:val="20"/>
        </w:rPr>
        <w:t>Oryx</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34</w:t>
      </w:r>
      <w:r w:rsidRPr="00471AF7">
        <w:rPr>
          <w:rFonts w:asciiTheme="majorHAnsi" w:hAnsiTheme="majorHAnsi" w:cstheme="majorHAnsi"/>
          <w:sz w:val="20"/>
          <w:szCs w:val="20"/>
        </w:rPr>
        <w:t>(4), 305–316. https://doi.org/10.1046/J.1365-3008.2000.00136.X</w:t>
      </w:r>
    </w:p>
    <w:p w14:paraId="2836FC9A" w14:textId="77777777" w:rsidR="00471AF7" w:rsidRPr="00471AF7" w:rsidRDefault="00471AF7" w:rsidP="00471AF7">
      <w:pPr>
        <w:widowControl w:val="0"/>
        <w:autoSpaceDE w:val="0"/>
        <w:autoSpaceDN w:val="0"/>
        <w:adjustRightInd w:val="0"/>
        <w:spacing w:line="360" w:lineRule="auto"/>
        <w:ind w:left="480" w:hanging="480"/>
        <w:rPr>
          <w:rFonts w:asciiTheme="majorHAnsi" w:hAnsiTheme="majorHAnsi" w:cstheme="majorHAnsi"/>
          <w:sz w:val="20"/>
          <w:szCs w:val="20"/>
        </w:rPr>
      </w:pPr>
      <w:r w:rsidRPr="00471AF7">
        <w:rPr>
          <w:rFonts w:asciiTheme="majorHAnsi" w:hAnsiTheme="majorHAnsi" w:cstheme="majorHAnsi"/>
          <w:sz w:val="20"/>
          <w:szCs w:val="20"/>
        </w:rPr>
        <w:t xml:space="preserve">Japan Meteorological Agency (2020). </w:t>
      </w:r>
      <w:r w:rsidRPr="00471AF7">
        <w:rPr>
          <w:rFonts w:asciiTheme="majorHAnsi" w:hAnsiTheme="majorHAnsi" w:cstheme="majorHAnsi"/>
          <w:i/>
          <w:iCs/>
          <w:sz w:val="20"/>
          <w:szCs w:val="20"/>
        </w:rPr>
        <w:t xml:space="preserve">RSMC Tokyo-Typhoon </w:t>
      </w:r>
      <w:proofErr w:type="spellStart"/>
      <w:r w:rsidRPr="00471AF7">
        <w:rPr>
          <w:rFonts w:asciiTheme="majorHAnsi" w:hAnsiTheme="majorHAnsi" w:cstheme="majorHAnsi"/>
          <w:i/>
          <w:iCs/>
          <w:sz w:val="20"/>
          <w:szCs w:val="20"/>
        </w:rPr>
        <w:t>Center</w:t>
      </w:r>
      <w:proofErr w:type="spellEnd"/>
      <w:r w:rsidRPr="00471AF7">
        <w:rPr>
          <w:rFonts w:asciiTheme="majorHAnsi" w:hAnsiTheme="majorHAnsi" w:cstheme="majorHAnsi"/>
          <w:sz w:val="20"/>
          <w:szCs w:val="20"/>
        </w:rPr>
        <w:t xml:space="preserve">. International Number ID 1824 (Typhoon Trami) and 1825 (Typhoon Kong-Rey). </w:t>
      </w:r>
      <w:hyperlink r:id="rId21" w:history="1">
        <w:r w:rsidRPr="00471AF7">
          <w:rPr>
            <w:rStyle w:val="Hyperlink"/>
            <w:rFonts w:asciiTheme="majorHAnsi" w:hAnsiTheme="majorHAnsi" w:cstheme="majorHAnsi"/>
            <w:sz w:val="20"/>
            <w:szCs w:val="20"/>
          </w:rPr>
          <w:t>https://www.jma.go.jp/jma/jma-eng/jma-center/rsmc-hp-pub-eg/bstve_2018_m.html</w:t>
        </w:r>
      </w:hyperlink>
      <w:r w:rsidRPr="00471AF7">
        <w:rPr>
          <w:rFonts w:asciiTheme="majorHAnsi" w:hAnsiTheme="majorHAnsi" w:cstheme="majorHAnsi"/>
          <w:sz w:val="20"/>
          <w:szCs w:val="20"/>
        </w:rPr>
        <w:t xml:space="preserve"> [Accessed: 27 July 2020].</w:t>
      </w:r>
    </w:p>
    <w:p w14:paraId="2F920F6A" w14:textId="77777777" w:rsidR="00176420" w:rsidRPr="00471AF7" w:rsidRDefault="00176420" w:rsidP="00176420">
      <w:pPr>
        <w:pStyle w:val="Bibliography"/>
        <w:rPr>
          <w:rFonts w:asciiTheme="majorHAnsi" w:hAnsiTheme="majorHAnsi" w:cstheme="majorHAnsi"/>
          <w:sz w:val="20"/>
          <w:szCs w:val="20"/>
        </w:rPr>
      </w:pPr>
      <w:r w:rsidRPr="008B5BB8">
        <w:rPr>
          <w:rFonts w:asciiTheme="majorHAnsi" w:hAnsiTheme="majorHAnsi" w:cstheme="majorHAnsi"/>
          <w:sz w:val="20"/>
          <w:szCs w:val="20"/>
          <w:lang w:val="de-DE"/>
        </w:rPr>
        <w:t xml:space="preserve">Kasten, E. P., Gage, S. H., Fox, J., &amp; Joo, W. (2012). </w:t>
      </w:r>
      <w:r w:rsidRPr="00471AF7">
        <w:rPr>
          <w:rFonts w:asciiTheme="majorHAnsi" w:hAnsiTheme="majorHAnsi" w:cstheme="majorHAnsi"/>
          <w:sz w:val="20"/>
          <w:szCs w:val="20"/>
        </w:rPr>
        <w:t xml:space="preserve">The remote environmental assessment laboratory’s acoustic library: An archive for studying soundscape ecology. </w:t>
      </w:r>
      <w:r w:rsidRPr="00471AF7">
        <w:rPr>
          <w:rFonts w:asciiTheme="majorHAnsi" w:hAnsiTheme="majorHAnsi" w:cstheme="majorHAnsi"/>
          <w:i/>
          <w:iCs/>
          <w:sz w:val="20"/>
          <w:szCs w:val="20"/>
        </w:rPr>
        <w:t>Ecological Informatics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12</w:t>
      </w:r>
      <w:r w:rsidRPr="00471AF7">
        <w:rPr>
          <w:rFonts w:asciiTheme="majorHAnsi" w:hAnsiTheme="majorHAnsi" w:cstheme="majorHAnsi"/>
          <w:sz w:val="20"/>
          <w:szCs w:val="20"/>
        </w:rPr>
        <w:t>, 50–67. https://doi.org/10.1016/j.ecoinf.2012.08.001</w:t>
      </w:r>
    </w:p>
    <w:p w14:paraId="11662C81"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Kéfi</w:t>
      </w:r>
      <w:proofErr w:type="spellEnd"/>
      <w:r w:rsidRPr="00471AF7">
        <w:rPr>
          <w:rFonts w:asciiTheme="majorHAnsi" w:hAnsiTheme="majorHAnsi" w:cstheme="majorHAnsi"/>
          <w:sz w:val="20"/>
          <w:szCs w:val="20"/>
        </w:rPr>
        <w:t xml:space="preserve">, S., Domínguez‐García, V., Donohue, I., Fontaine, C., </w:t>
      </w:r>
      <w:proofErr w:type="spellStart"/>
      <w:r w:rsidRPr="00471AF7">
        <w:rPr>
          <w:rFonts w:asciiTheme="majorHAnsi" w:hAnsiTheme="majorHAnsi" w:cstheme="majorHAnsi"/>
          <w:sz w:val="20"/>
          <w:szCs w:val="20"/>
        </w:rPr>
        <w:t>Thébault</w:t>
      </w:r>
      <w:proofErr w:type="spellEnd"/>
      <w:r w:rsidRPr="00471AF7">
        <w:rPr>
          <w:rFonts w:asciiTheme="majorHAnsi" w:hAnsiTheme="majorHAnsi" w:cstheme="majorHAnsi"/>
          <w:sz w:val="20"/>
          <w:szCs w:val="20"/>
        </w:rPr>
        <w:t xml:space="preserve">, E., &amp; </w:t>
      </w:r>
      <w:proofErr w:type="spellStart"/>
      <w:r w:rsidRPr="00471AF7">
        <w:rPr>
          <w:rFonts w:asciiTheme="majorHAnsi" w:hAnsiTheme="majorHAnsi" w:cstheme="majorHAnsi"/>
          <w:sz w:val="20"/>
          <w:szCs w:val="20"/>
        </w:rPr>
        <w:t>Dakos</w:t>
      </w:r>
      <w:proofErr w:type="spellEnd"/>
      <w:r w:rsidRPr="00471AF7">
        <w:rPr>
          <w:rFonts w:asciiTheme="majorHAnsi" w:hAnsiTheme="majorHAnsi" w:cstheme="majorHAnsi"/>
          <w:sz w:val="20"/>
          <w:szCs w:val="20"/>
        </w:rPr>
        <w:t xml:space="preserve">, V. (2019). Advancing our understanding of ecological stability.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ele.13340-ele.13340. https://doi.org/10.1111/ele.13340</w:t>
      </w:r>
    </w:p>
    <w:p w14:paraId="17C5FFEC" w14:textId="77777777" w:rsidR="00176420" w:rsidRPr="00471AF7" w:rsidRDefault="00176420" w:rsidP="00176420">
      <w:pPr>
        <w:pStyle w:val="Bibliography"/>
        <w:rPr>
          <w:rFonts w:asciiTheme="majorHAnsi" w:hAnsiTheme="majorHAnsi" w:cstheme="majorHAnsi"/>
          <w:sz w:val="20"/>
          <w:szCs w:val="20"/>
        </w:rPr>
      </w:pPr>
      <w:proofErr w:type="spellStart"/>
      <w:r w:rsidRPr="008B5BB8">
        <w:rPr>
          <w:rFonts w:asciiTheme="majorHAnsi" w:hAnsiTheme="majorHAnsi" w:cstheme="majorHAnsi"/>
          <w:sz w:val="20"/>
          <w:szCs w:val="20"/>
          <w:lang w:val="de-DE"/>
        </w:rPr>
        <w:t>Keitt</w:t>
      </w:r>
      <w:proofErr w:type="spellEnd"/>
      <w:r w:rsidRPr="008B5BB8">
        <w:rPr>
          <w:rFonts w:asciiTheme="majorHAnsi" w:hAnsiTheme="majorHAnsi" w:cstheme="majorHAnsi"/>
          <w:sz w:val="20"/>
          <w:szCs w:val="20"/>
          <w:lang w:val="de-DE"/>
        </w:rPr>
        <w:t xml:space="preserve">, T. H., &amp; </w:t>
      </w:r>
      <w:proofErr w:type="spellStart"/>
      <w:r w:rsidRPr="008B5BB8">
        <w:rPr>
          <w:rFonts w:asciiTheme="majorHAnsi" w:hAnsiTheme="majorHAnsi" w:cstheme="majorHAnsi"/>
          <w:sz w:val="20"/>
          <w:szCs w:val="20"/>
          <w:lang w:val="de-DE"/>
        </w:rPr>
        <w:t>Abelson</w:t>
      </w:r>
      <w:proofErr w:type="spellEnd"/>
      <w:r w:rsidRPr="008B5BB8">
        <w:rPr>
          <w:rFonts w:asciiTheme="majorHAnsi" w:hAnsiTheme="majorHAnsi" w:cstheme="majorHAnsi"/>
          <w:sz w:val="20"/>
          <w:szCs w:val="20"/>
          <w:lang w:val="de-DE"/>
        </w:rPr>
        <w:t xml:space="preserve">, E. S. (2021). </w:t>
      </w:r>
      <w:r w:rsidRPr="00471AF7">
        <w:rPr>
          <w:rFonts w:asciiTheme="majorHAnsi" w:hAnsiTheme="majorHAnsi" w:cstheme="majorHAnsi"/>
          <w:sz w:val="20"/>
          <w:szCs w:val="20"/>
        </w:rPr>
        <w:t xml:space="preserve">Ecology in the Age of Automation. </w:t>
      </w:r>
      <w:r w:rsidRPr="00471AF7">
        <w:rPr>
          <w:rFonts w:asciiTheme="majorHAnsi" w:hAnsiTheme="majorHAnsi" w:cstheme="majorHAnsi"/>
          <w:i/>
          <w:iCs/>
          <w:sz w:val="20"/>
          <w:szCs w:val="20"/>
        </w:rPr>
        <w:t>Science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373</w:t>
      </w:r>
      <w:r w:rsidRPr="00471AF7">
        <w:rPr>
          <w:rFonts w:asciiTheme="majorHAnsi" w:hAnsiTheme="majorHAnsi" w:cstheme="majorHAnsi"/>
          <w:sz w:val="20"/>
          <w:szCs w:val="20"/>
        </w:rPr>
        <w:t>(6557), 858–859.</w:t>
      </w:r>
    </w:p>
    <w:p w14:paraId="21F7B6E9"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Kerr, A. M. (2000). Defoliation of an island (Guam, Mariana Archipelago, Western Pacific Ocean) following a </w:t>
      </w:r>
      <w:proofErr w:type="spellStart"/>
      <w:r w:rsidRPr="00471AF7">
        <w:rPr>
          <w:rFonts w:asciiTheme="majorHAnsi" w:hAnsiTheme="majorHAnsi" w:cstheme="majorHAnsi"/>
          <w:sz w:val="20"/>
          <w:szCs w:val="20"/>
        </w:rPr>
        <w:t>saltspray</w:t>
      </w:r>
      <w:proofErr w:type="spellEnd"/>
      <w:r w:rsidRPr="00471AF7">
        <w:rPr>
          <w:rFonts w:asciiTheme="majorHAnsi" w:hAnsiTheme="majorHAnsi" w:cstheme="majorHAnsi"/>
          <w:sz w:val="20"/>
          <w:szCs w:val="20"/>
        </w:rPr>
        <w:t xml:space="preserve">-laden “dry” typhoon. </w:t>
      </w:r>
      <w:r w:rsidRPr="00471AF7">
        <w:rPr>
          <w:rFonts w:asciiTheme="majorHAnsi" w:hAnsiTheme="majorHAnsi" w:cstheme="majorHAnsi"/>
          <w:i/>
          <w:iCs/>
          <w:sz w:val="20"/>
          <w:szCs w:val="20"/>
        </w:rPr>
        <w:t>Journal of Tropical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16</w:t>
      </w:r>
      <w:r w:rsidRPr="00471AF7">
        <w:rPr>
          <w:rFonts w:asciiTheme="majorHAnsi" w:hAnsiTheme="majorHAnsi" w:cstheme="majorHAnsi"/>
          <w:sz w:val="20"/>
          <w:szCs w:val="20"/>
        </w:rPr>
        <w:t>(6), 895–901. https://doi.org/10.1017/S0266467400001796</w:t>
      </w:r>
    </w:p>
    <w:p w14:paraId="3730C8A2"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Kossin</w:t>
      </w:r>
      <w:proofErr w:type="spellEnd"/>
      <w:r w:rsidRPr="00471AF7">
        <w:rPr>
          <w:rFonts w:asciiTheme="majorHAnsi" w:hAnsiTheme="majorHAnsi" w:cstheme="majorHAnsi"/>
          <w:sz w:val="20"/>
          <w:szCs w:val="20"/>
        </w:rPr>
        <w:t xml:space="preserve">, J. P., Knapp, K. R., Olander, T. L., &amp; Velden, C. S. (2020). Global increase in major tropical cyclone exceedance probability over the past 40 years. </w:t>
      </w:r>
      <w:r w:rsidRPr="00471AF7">
        <w:rPr>
          <w:rFonts w:asciiTheme="majorHAnsi" w:hAnsiTheme="majorHAnsi" w:cstheme="majorHAnsi"/>
          <w:i/>
          <w:iCs/>
          <w:sz w:val="20"/>
          <w:szCs w:val="20"/>
        </w:rPr>
        <w:t>Proceedings of the National Academy of Sciences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In review</w:t>
      </w:r>
      <w:r w:rsidRPr="00471AF7">
        <w:rPr>
          <w:rFonts w:asciiTheme="majorHAnsi" w:hAnsiTheme="majorHAnsi" w:cstheme="majorHAnsi"/>
          <w:sz w:val="20"/>
          <w:szCs w:val="20"/>
        </w:rPr>
        <w:t>. https://doi.org/10.1073/pnas.1920849117</w:t>
      </w:r>
    </w:p>
    <w:p w14:paraId="658DCD56"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Laurance, W. F. (1998). A crisis in the making: Responses of Amazonian forests to land use and climate change. </w:t>
      </w:r>
      <w:r w:rsidRPr="00471AF7">
        <w:rPr>
          <w:rFonts w:asciiTheme="majorHAnsi" w:hAnsiTheme="majorHAnsi" w:cstheme="majorHAnsi"/>
          <w:i/>
          <w:iCs/>
          <w:sz w:val="20"/>
          <w:szCs w:val="20"/>
        </w:rPr>
        <w:t>Trends in Ecology &amp;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13</w:t>
      </w:r>
      <w:r w:rsidRPr="00471AF7">
        <w:rPr>
          <w:rFonts w:asciiTheme="majorHAnsi" w:hAnsiTheme="majorHAnsi" w:cstheme="majorHAnsi"/>
          <w:sz w:val="20"/>
          <w:szCs w:val="20"/>
        </w:rPr>
        <w:t>(10), 411–415. https://doi.org/10.1016/S0169-5347(98)01433-5</w:t>
      </w:r>
    </w:p>
    <w:p w14:paraId="0C0B37F5" w14:textId="6B440340"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Leibold</w:t>
      </w:r>
      <w:proofErr w:type="spellEnd"/>
      <w:r w:rsidRPr="00471AF7">
        <w:rPr>
          <w:rFonts w:asciiTheme="majorHAnsi" w:hAnsiTheme="majorHAnsi" w:cstheme="majorHAnsi"/>
          <w:sz w:val="20"/>
          <w:szCs w:val="20"/>
        </w:rPr>
        <w:t xml:space="preserve">, M. A., </w:t>
      </w:r>
      <w:proofErr w:type="spellStart"/>
      <w:r w:rsidRPr="00471AF7">
        <w:rPr>
          <w:rFonts w:asciiTheme="majorHAnsi" w:hAnsiTheme="majorHAnsi" w:cstheme="majorHAnsi"/>
          <w:sz w:val="20"/>
          <w:szCs w:val="20"/>
        </w:rPr>
        <w:t>Holyoak</w:t>
      </w:r>
      <w:proofErr w:type="spellEnd"/>
      <w:r w:rsidRPr="00471AF7">
        <w:rPr>
          <w:rFonts w:asciiTheme="majorHAnsi" w:hAnsiTheme="majorHAnsi" w:cstheme="majorHAnsi"/>
          <w:sz w:val="20"/>
          <w:szCs w:val="20"/>
        </w:rPr>
        <w:t xml:space="preserve">, M., Mouquet, N., </w:t>
      </w:r>
      <w:proofErr w:type="spellStart"/>
      <w:r w:rsidRPr="00471AF7">
        <w:rPr>
          <w:rFonts w:asciiTheme="majorHAnsi" w:hAnsiTheme="majorHAnsi" w:cstheme="majorHAnsi"/>
          <w:sz w:val="20"/>
          <w:szCs w:val="20"/>
        </w:rPr>
        <w:t>Amarasekare</w:t>
      </w:r>
      <w:proofErr w:type="spellEnd"/>
      <w:r w:rsidRPr="00471AF7">
        <w:rPr>
          <w:rFonts w:asciiTheme="majorHAnsi" w:hAnsiTheme="majorHAnsi" w:cstheme="majorHAnsi"/>
          <w:sz w:val="20"/>
          <w:szCs w:val="20"/>
        </w:rPr>
        <w:t xml:space="preserve">, P., Chase, J. M., Hoopes, M. F.,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Gonzalez, A. (2004). The metacommunity concept: A framework for multi-scale community ecology.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7</w:t>
      </w:r>
      <w:r w:rsidRPr="00471AF7">
        <w:rPr>
          <w:rFonts w:asciiTheme="majorHAnsi" w:hAnsiTheme="majorHAnsi" w:cstheme="majorHAnsi"/>
          <w:sz w:val="20"/>
          <w:szCs w:val="20"/>
        </w:rPr>
        <w:t>(7), 601–613. https://doi.org/10.1111/j.1461-0248.2004.00608.x</w:t>
      </w:r>
    </w:p>
    <w:p w14:paraId="256E721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Li, L., &amp; Chakraborty, P. (2020). Slower decay of landfalling hurricanes in a warming world.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587</w:t>
      </w:r>
      <w:r w:rsidRPr="00471AF7">
        <w:rPr>
          <w:rFonts w:asciiTheme="majorHAnsi" w:hAnsiTheme="majorHAnsi" w:cstheme="majorHAnsi"/>
          <w:sz w:val="20"/>
          <w:szCs w:val="20"/>
        </w:rPr>
        <w:t>(7833), 230–234. https://doi.org/10.1038/s41586-020-2867-7</w:t>
      </w:r>
    </w:p>
    <w:p w14:paraId="191ADBA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Lin, T. C., Hogan, J. A., &amp; Chang, C. T. (2020). Tropical Cyclone Ecology: A Scale-Link Perspective. </w:t>
      </w:r>
      <w:r w:rsidRPr="00471AF7">
        <w:rPr>
          <w:rFonts w:asciiTheme="majorHAnsi" w:hAnsiTheme="majorHAnsi" w:cstheme="majorHAnsi"/>
          <w:i/>
          <w:iCs/>
          <w:sz w:val="20"/>
          <w:szCs w:val="20"/>
        </w:rPr>
        <w:t>Trends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xx</w:t>
      </w:r>
      <w:r w:rsidRPr="00471AF7">
        <w:rPr>
          <w:rFonts w:asciiTheme="majorHAnsi" w:hAnsiTheme="majorHAnsi" w:cstheme="majorHAnsi"/>
          <w:sz w:val="20"/>
          <w:szCs w:val="20"/>
        </w:rPr>
        <w:t>(xx), 0–10. https://doi.org/10.1016/j.tree.2020.02.012</w:t>
      </w:r>
    </w:p>
    <w:p w14:paraId="36688715"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Locascio</w:t>
      </w:r>
      <w:proofErr w:type="spellEnd"/>
      <w:r w:rsidRPr="00471AF7">
        <w:rPr>
          <w:rFonts w:asciiTheme="majorHAnsi" w:hAnsiTheme="majorHAnsi" w:cstheme="majorHAnsi"/>
          <w:sz w:val="20"/>
          <w:szCs w:val="20"/>
        </w:rPr>
        <w:t xml:space="preserve">, J. V., &amp; Mann, D. A. (2005). Effects of Hurricane Charley on fish chorusing. </w:t>
      </w:r>
      <w:r w:rsidRPr="00471AF7">
        <w:rPr>
          <w:rFonts w:asciiTheme="majorHAnsi" w:hAnsiTheme="majorHAnsi" w:cstheme="majorHAnsi"/>
          <w:i/>
          <w:iCs/>
          <w:sz w:val="20"/>
          <w:szCs w:val="20"/>
        </w:rPr>
        <w:t>Biology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w:t>
      </w:r>
      <w:r w:rsidRPr="00471AF7">
        <w:rPr>
          <w:rFonts w:asciiTheme="majorHAnsi" w:hAnsiTheme="majorHAnsi" w:cstheme="majorHAnsi"/>
          <w:sz w:val="20"/>
          <w:szCs w:val="20"/>
        </w:rPr>
        <w:t>(3), 362–365. https://doi.org/10.1098/rsbl.2005.0309</w:t>
      </w:r>
    </w:p>
    <w:p w14:paraId="6312F111"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Lomolino</w:t>
      </w:r>
      <w:proofErr w:type="spellEnd"/>
      <w:r w:rsidRPr="00471AF7">
        <w:rPr>
          <w:rFonts w:asciiTheme="majorHAnsi" w:hAnsiTheme="majorHAnsi" w:cstheme="majorHAnsi"/>
          <w:sz w:val="20"/>
          <w:szCs w:val="20"/>
        </w:rPr>
        <w:t xml:space="preserve">, M. V., </w:t>
      </w:r>
      <w:proofErr w:type="spellStart"/>
      <w:r w:rsidRPr="00471AF7">
        <w:rPr>
          <w:rFonts w:asciiTheme="majorHAnsi" w:hAnsiTheme="majorHAnsi" w:cstheme="majorHAnsi"/>
          <w:sz w:val="20"/>
          <w:szCs w:val="20"/>
        </w:rPr>
        <w:t>Pijanowski</w:t>
      </w:r>
      <w:proofErr w:type="spellEnd"/>
      <w:r w:rsidRPr="00471AF7">
        <w:rPr>
          <w:rFonts w:asciiTheme="majorHAnsi" w:hAnsiTheme="majorHAnsi" w:cstheme="majorHAnsi"/>
          <w:sz w:val="20"/>
          <w:szCs w:val="20"/>
        </w:rPr>
        <w:t xml:space="preserve">, B. C., &amp; </w:t>
      </w:r>
      <w:proofErr w:type="spellStart"/>
      <w:r w:rsidRPr="00471AF7">
        <w:rPr>
          <w:rFonts w:asciiTheme="majorHAnsi" w:hAnsiTheme="majorHAnsi" w:cstheme="majorHAnsi"/>
          <w:sz w:val="20"/>
          <w:szCs w:val="20"/>
        </w:rPr>
        <w:t>Gasc</w:t>
      </w:r>
      <w:proofErr w:type="spellEnd"/>
      <w:r w:rsidRPr="00471AF7">
        <w:rPr>
          <w:rFonts w:asciiTheme="majorHAnsi" w:hAnsiTheme="majorHAnsi" w:cstheme="majorHAnsi"/>
          <w:sz w:val="20"/>
          <w:szCs w:val="20"/>
        </w:rPr>
        <w:t xml:space="preserve">, A. (2015). The silence of biogeography. </w:t>
      </w:r>
      <w:r w:rsidRPr="00471AF7">
        <w:rPr>
          <w:rFonts w:asciiTheme="majorHAnsi" w:hAnsiTheme="majorHAnsi" w:cstheme="majorHAnsi"/>
          <w:i/>
          <w:iCs/>
          <w:sz w:val="20"/>
          <w:szCs w:val="20"/>
        </w:rPr>
        <w:t>Journal of Biogeography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42</w:t>
      </w:r>
      <w:r w:rsidRPr="00471AF7">
        <w:rPr>
          <w:rFonts w:asciiTheme="majorHAnsi" w:hAnsiTheme="majorHAnsi" w:cstheme="majorHAnsi"/>
          <w:sz w:val="20"/>
          <w:szCs w:val="20"/>
        </w:rPr>
        <w:t>(7), 1187–1196. https://doi.org/10.1111/jbi.12525</w:t>
      </w:r>
    </w:p>
    <w:p w14:paraId="68B6FB1B"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Loreau</w:t>
      </w:r>
      <w:proofErr w:type="spellEnd"/>
      <w:r w:rsidRPr="00471AF7">
        <w:rPr>
          <w:rFonts w:asciiTheme="majorHAnsi" w:hAnsiTheme="majorHAnsi" w:cstheme="majorHAnsi"/>
          <w:sz w:val="20"/>
          <w:szCs w:val="20"/>
        </w:rPr>
        <w:t xml:space="preserve">, M., Mouquet, N., Gonzalez, A., &amp; Mooney, H. A. (2003). </w:t>
      </w:r>
      <w:r w:rsidRPr="00471AF7">
        <w:rPr>
          <w:rFonts w:asciiTheme="majorHAnsi" w:hAnsiTheme="majorHAnsi" w:cstheme="majorHAnsi"/>
          <w:i/>
          <w:iCs/>
          <w:sz w:val="20"/>
          <w:szCs w:val="20"/>
        </w:rPr>
        <w:t>Biodiversity as spatial insurance in heterogeneous landscapes</w:t>
      </w:r>
      <w:r w:rsidRPr="00471AF7">
        <w:rPr>
          <w:rFonts w:asciiTheme="majorHAnsi" w:hAnsiTheme="majorHAnsi" w:cstheme="majorHAnsi"/>
          <w:sz w:val="20"/>
          <w:szCs w:val="20"/>
        </w:rPr>
        <w:t>. www.pnas.orgcgidoi10.1073pnas.2235465100</w:t>
      </w:r>
    </w:p>
    <w:p w14:paraId="4ECC242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McWhirter, D. W., </w:t>
      </w:r>
      <w:proofErr w:type="spellStart"/>
      <w:r w:rsidRPr="00471AF7">
        <w:rPr>
          <w:rFonts w:asciiTheme="majorHAnsi" w:hAnsiTheme="majorHAnsi" w:cstheme="majorHAnsi"/>
          <w:sz w:val="20"/>
          <w:szCs w:val="20"/>
        </w:rPr>
        <w:t>Ikenaga</w:t>
      </w:r>
      <w:proofErr w:type="spellEnd"/>
      <w:r w:rsidRPr="00471AF7">
        <w:rPr>
          <w:rFonts w:asciiTheme="majorHAnsi" w:hAnsiTheme="majorHAnsi" w:cstheme="majorHAnsi"/>
          <w:sz w:val="20"/>
          <w:szCs w:val="20"/>
        </w:rPr>
        <w:t xml:space="preserve">, H., </w:t>
      </w:r>
      <w:proofErr w:type="spellStart"/>
      <w:r w:rsidRPr="00471AF7">
        <w:rPr>
          <w:rFonts w:asciiTheme="majorHAnsi" w:hAnsiTheme="majorHAnsi" w:cstheme="majorHAnsi"/>
          <w:sz w:val="20"/>
          <w:szCs w:val="20"/>
        </w:rPr>
        <w:t>Iozawa</w:t>
      </w:r>
      <w:proofErr w:type="spellEnd"/>
      <w:r w:rsidRPr="00471AF7">
        <w:rPr>
          <w:rFonts w:asciiTheme="majorHAnsi" w:hAnsiTheme="majorHAnsi" w:cstheme="majorHAnsi"/>
          <w:sz w:val="20"/>
          <w:szCs w:val="20"/>
        </w:rPr>
        <w:t xml:space="preserve">, H., </w:t>
      </w:r>
      <w:proofErr w:type="spellStart"/>
      <w:r w:rsidRPr="00471AF7">
        <w:rPr>
          <w:rFonts w:asciiTheme="majorHAnsi" w:hAnsiTheme="majorHAnsi" w:cstheme="majorHAnsi"/>
          <w:sz w:val="20"/>
          <w:szCs w:val="20"/>
        </w:rPr>
        <w:t>Shoyama</w:t>
      </w:r>
      <w:proofErr w:type="spellEnd"/>
      <w:r w:rsidRPr="00471AF7">
        <w:rPr>
          <w:rFonts w:asciiTheme="majorHAnsi" w:hAnsiTheme="majorHAnsi" w:cstheme="majorHAnsi"/>
          <w:sz w:val="20"/>
          <w:szCs w:val="20"/>
        </w:rPr>
        <w:t xml:space="preserve">, M., &amp; </w:t>
      </w:r>
      <w:proofErr w:type="spellStart"/>
      <w:r w:rsidRPr="00471AF7">
        <w:rPr>
          <w:rFonts w:asciiTheme="majorHAnsi" w:hAnsiTheme="majorHAnsi" w:cstheme="majorHAnsi"/>
          <w:sz w:val="20"/>
          <w:szCs w:val="20"/>
        </w:rPr>
        <w:t>Takehara</w:t>
      </w:r>
      <w:proofErr w:type="spellEnd"/>
      <w:r w:rsidRPr="00471AF7">
        <w:rPr>
          <w:rFonts w:asciiTheme="majorHAnsi" w:hAnsiTheme="majorHAnsi" w:cstheme="majorHAnsi"/>
          <w:sz w:val="20"/>
          <w:szCs w:val="20"/>
        </w:rPr>
        <w:t xml:space="preserve">, K. (1996). A check-list of the birds of Okinawa Prefecture with notes on recent status including hypothetical records. </w:t>
      </w:r>
      <w:r w:rsidRPr="00471AF7">
        <w:rPr>
          <w:rFonts w:asciiTheme="majorHAnsi" w:hAnsiTheme="majorHAnsi" w:cstheme="majorHAnsi"/>
          <w:i/>
          <w:iCs/>
          <w:sz w:val="20"/>
          <w:szCs w:val="20"/>
        </w:rPr>
        <w:t>Bulletin of Okinawa Prefectural Museum</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22</w:t>
      </w:r>
      <w:r w:rsidRPr="00471AF7">
        <w:rPr>
          <w:rFonts w:asciiTheme="majorHAnsi" w:hAnsiTheme="majorHAnsi" w:cstheme="majorHAnsi"/>
          <w:sz w:val="20"/>
          <w:szCs w:val="20"/>
        </w:rPr>
        <w:t>, 33–152.</w:t>
      </w:r>
    </w:p>
    <w:p w14:paraId="0893FB36" w14:textId="4C68799B"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Morimoto, J., </w:t>
      </w:r>
      <w:proofErr w:type="spellStart"/>
      <w:r w:rsidRPr="00471AF7">
        <w:rPr>
          <w:rFonts w:asciiTheme="majorHAnsi" w:hAnsiTheme="majorHAnsi" w:cstheme="majorHAnsi"/>
          <w:sz w:val="20"/>
          <w:szCs w:val="20"/>
        </w:rPr>
        <w:t>Aiba</w:t>
      </w:r>
      <w:proofErr w:type="spellEnd"/>
      <w:r w:rsidRPr="00471AF7">
        <w:rPr>
          <w:rFonts w:asciiTheme="majorHAnsi" w:hAnsiTheme="majorHAnsi" w:cstheme="majorHAnsi"/>
          <w:sz w:val="20"/>
          <w:szCs w:val="20"/>
        </w:rPr>
        <w:t xml:space="preserve">, M., Furukawa, F., Mishima, Y., Yoshimura, N., Nayak, S.,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Nakamura, F. (2021). Risk assessment of forest disturbance by typhoons with heavy precipitation in northern Japan. </w:t>
      </w:r>
      <w:r w:rsidRPr="00471AF7">
        <w:rPr>
          <w:rFonts w:asciiTheme="majorHAnsi" w:hAnsiTheme="majorHAnsi" w:cstheme="majorHAnsi"/>
          <w:i/>
          <w:iCs/>
          <w:sz w:val="20"/>
          <w:szCs w:val="20"/>
        </w:rPr>
        <w:t>Forest Ecology and Management</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479</w:t>
      </w:r>
      <w:r w:rsidRPr="00471AF7">
        <w:rPr>
          <w:rFonts w:asciiTheme="majorHAnsi" w:hAnsiTheme="majorHAnsi" w:cstheme="majorHAnsi"/>
          <w:sz w:val="20"/>
          <w:szCs w:val="20"/>
        </w:rPr>
        <w:t>, 118521. https://doi.org/10.1016/j.foreco.2020.118521</w:t>
      </w:r>
    </w:p>
    <w:p w14:paraId="3018F094"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Morton, E. S. (1975). Ecological Sources of Selection on Avian Sounds. </w:t>
      </w:r>
      <w:r w:rsidRPr="00471AF7">
        <w:rPr>
          <w:rFonts w:asciiTheme="majorHAnsi" w:hAnsiTheme="majorHAnsi" w:cstheme="majorHAnsi"/>
          <w:i/>
          <w:iCs/>
          <w:sz w:val="20"/>
          <w:szCs w:val="20"/>
        </w:rPr>
        <w:t>The American Naturalist</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109</w:t>
      </w:r>
      <w:r w:rsidRPr="00471AF7">
        <w:rPr>
          <w:rFonts w:asciiTheme="majorHAnsi" w:hAnsiTheme="majorHAnsi" w:cstheme="majorHAnsi"/>
          <w:sz w:val="20"/>
          <w:szCs w:val="20"/>
        </w:rPr>
        <w:t>(965), 17–34. https://doi.org/10.1086/282971</w:t>
      </w:r>
    </w:p>
    <w:p w14:paraId="47D22CD1" w14:textId="77777777" w:rsidR="00176420" w:rsidRPr="008B5BB8" w:rsidRDefault="00176420" w:rsidP="00176420">
      <w:pPr>
        <w:pStyle w:val="Bibliography"/>
        <w:rPr>
          <w:rFonts w:asciiTheme="majorHAnsi" w:hAnsiTheme="majorHAnsi" w:cstheme="majorHAnsi"/>
          <w:sz w:val="20"/>
          <w:szCs w:val="20"/>
          <w:lang w:val="de-DE"/>
        </w:rPr>
      </w:pPr>
      <w:proofErr w:type="spellStart"/>
      <w:r w:rsidRPr="00471AF7">
        <w:rPr>
          <w:rFonts w:asciiTheme="majorHAnsi" w:hAnsiTheme="majorHAnsi" w:cstheme="majorHAnsi"/>
          <w:sz w:val="20"/>
          <w:szCs w:val="20"/>
        </w:rPr>
        <w:t>Muggeo</w:t>
      </w:r>
      <w:proofErr w:type="spellEnd"/>
      <w:r w:rsidRPr="00471AF7">
        <w:rPr>
          <w:rFonts w:asciiTheme="majorHAnsi" w:hAnsiTheme="majorHAnsi" w:cstheme="majorHAnsi"/>
          <w:sz w:val="20"/>
          <w:szCs w:val="20"/>
        </w:rPr>
        <w:t xml:space="preserve">, V. M. R. (2008). </w:t>
      </w:r>
      <w:r w:rsidRPr="00471AF7">
        <w:rPr>
          <w:rFonts w:asciiTheme="majorHAnsi" w:hAnsiTheme="majorHAnsi" w:cstheme="majorHAnsi"/>
          <w:i/>
          <w:iCs/>
          <w:sz w:val="20"/>
          <w:szCs w:val="20"/>
        </w:rPr>
        <w:t>segmented: An R Package to Fit Regression Models with Broken-Line Relationships</w:t>
      </w:r>
      <w:r w:rsidRPr="00471AF7">
        <w:rPr>
          <w:rFonts w:asciiTheme="majorHAnsi" w:hAnsiTheme="majorHAnsi" w:cstheme="majorHAnsi"/>
          <w:sz w:val="20"/>
          <w:szCs w:val="20"/>
        </w:rPr>
        <w:t xml:space="preserve">. </w:t>
      </w:r>
      <w:r w:rsidRPr="008B5BB8">
        <w:rPr>
          <w:rFonts w:asciiTheme="majorHAnsi" w:hAnsiTheme="majorHAnsi" w:cstheme="majorHAnsi"/>
          <w:i/>
          <w:iCs/>
          <w:sz w:val="20"/>
          <w:szCs w:val="20"/>
          <w:lang w:val="de-DE"/>
        </w:rPr>
        <w:t>8</w:t>
      </w:r>
      <w:r w:rsidRPr="008B5BB8">
        <w:rPr>
          <w:rFonts w:asciiTheme="majorHAnsi" w:hAnsiTheme="majorHAnsi" w:cstheme="majorHAnsi"/>
          <w:sz w:val="20"/>
          <w:szCs w:val="20"/>
          <w:lang w:val="de-DE"/>
        </w:rPr>
        <w:t>, 7.</w:t>
      </w:r>
    </w:p>
    <w:p w14:paraId="650E199A" w14:textId="77777777" w:rsidR="00176420" w:rsidRPr="00471AF7" w:rsidRDefault="00176420" w:rsidP="00176420">
      <w:pPr>
        <w:pStyle w:val="Bibliography"/>
        <w:rPr>
          <w:rFonts w:asciiTheme="majorHAnsi" w:hAnsiTheme="majorHAnsi" w:cstheme="majorHAnsi"/>
          <w:sz w:val="20"/>
          <w:szCs w:val="20"/>
        </w:rPr>
      </w:pPr>
      <w:proofErr w:type="spellStart"/>
      <w:r w:rsidRPr="008B5BB8">
        <w:rPr>
          <w:rFonts w:asciiTheme="majorHAnsi" w:hAnsiTheme="majorHAnsi" w:cstheme="majorHAnsi"/>
          <w:sz w:val="20"/>
          <w:szCs w:val="20"/>
          <w:lang w:val="de-DE"/>
        </w:rPr>
        <w:t>Nimmo</w:t>
      </w:r>
      <w:proofErr w:type="spellEnd"/>
      <w:r w:rsidRPr="008B5BB8">
        <w:rPr>
          <w:rFonts w:asciiTheme="majorHAnsi" w:hAnsiTheme="majorHAnsi" w:cstheme="majorHAnsi"/>
          <w:sz w:val="20"/>
          <w:szCs w:val="20"/>
          <w:lang w:val="de-DE"/>
        </w:rPr>
        <w:t xml:space="preserve">, D. G., </w:t>
      </w:r>
      <w:proofErr w:type="spellStart"/>
      <w:r w:rsidRPr="008B5BB8">
        <w:rPr>
          <w:rFonts w:asciiTheme="majorHAnsi" w:hAnsiTheme="majorHAnsi" w:cstheme="majorHAnsi"/>
          <w:sz w:val="20"/>
          <w:szCs w:val="20"/>
          <w:lang w:val="de-DE"/>
        </w:rPr>
        <w:t>Haslem</w:t>
      </w:r>
      <w:proofErr w:type="spellEnd"/>
      <w:r w:rsidRPr="008B5BB8">
        <w:rPr>
          <w:rFonts w:asciiTheme="majorHAnsi" w:hAnsiTheme="majorHAnsi" w:cstheme="majorHAnsi"/>
          <w:sz w:val="20"/>
          <w:szCs w:val="20"/>
          <w:lang w:val="de-DE"/>
        </w:rPr>
        <w:t xml:space="preserve">, A., Radford, J. Q., Hall, M., &amp; Bennett, A. F. (2016). </w:t>
      </w:r>
      <w:r w:rsidRPr="00471AF7">
        <w:rPr>
          <w:rFonts w:asciiTheme="majorHAnsi" w:hAnsiTheme="majorHAnsi" w:cstheme="majorHAnsi"/>
          <w:sz w:val="20"/>
          <w:szCs w:val="20"/>
        </w:rPr>
        <w:t xml:space="preserve">Riparian tree cover enhances the resistance and stability of woodland bird communities during an extreme climatic event. </w:t>
      </w:r>
      <w:r w:rsidRPr="00471AF7">
        <w:rPr>
          <w:rFonts w:asciiTheme="majorHAnsi" w:hAnsiTheme="majorHAnsi" w:cstheme="majorHAnsi"/>
          <w:i/>
          <w:iCs/>
          <w:sz w:val="20"/>
          <w:szCs w:val="20"/>
        </w:rPr>
        <w:t>Journal of Applied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53</w:t>
      </w:r>
      <w:r w:rsidRPr="00471AF7">
        <w:rPr>
          <w:rFonts w:asciiTheme="majorHAnsi" w:hAnsiTheme="majorHAnsi" w:cstheme="majorHAnsi"/>
          <w:sz w:val="20"/>
          <w:szCs w:val="20"/>
        </w:rPr>
        <w:t>(2), 449–458. https://doi.org/10.1111/1365-2664.12535</w:t>
      </w:r>
    </w:p>
    <w:p w14:paraId="68F91451"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Olivier, T., </w:t>
      </w:r>
      <w:proofErr w:type="spellStart"/>
      <w:r w:rsidRPr="00471AF7">
        <w:rPr>
          <w:rFonts w:asciiTheme="majorHAnsi" w:hAnsiTheme="majorHAnsi" w:cstheme="majorHAnsi"/>
          <w:sz w:val="20"/>
          <w:szCs w:val="20"/>
        </w:rPr>
        <w:t>Thébault</w:t>
      </w:r>
      <w:proofErr w:type="spellEnd"/>
      <w:r w:rsidRPr="00471AF7">
        <w:rPr>
          <w:rFonts w:asciiTheme="majorHAnsi" w:hAnsiTheme="majorHAnsi" w:cstheme="majorHAnsi"/>
          <w:sz w:val="20"/>
          <w:szCs w:val="20"/>
        </w:rPr>
        <w:t xml:space="preserve">, E., Elias, M., Fontaine, B., &amp; Fontaine, C. (2020). Urbanization and agricultural intensification destabilize animal communities differently than diversity loss. </w:t>
      </w:r>
      <w:r w:rsidRPr="00471AF7">
        <w:rPr>
          <w:rFonts w:asciiTheme="majorHAnsi" w:hAnsiTheme="majorHAnsi" w:cstheme="majorHAnsi"/>
          <w:i/>
          <w:iCs/>
          <w:sz w:val="20"/>
          <w:szCs w:val="20"/>
        </w:rPr>
        <w:t>Nature Communications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2020</w:t>
      </w:r>
      <w:r w:rsidRPr="00471AF7">
        <w:rPr>
          <w:rFonts w:asciiTheme="majorHAnsi" w:hAnsiTheme="majorHAnsi" w:cstheme="majorHAnsi"/>
          <w:sz w:val="20"/>
          <w:szCs w:val="20"/>
        </w:rPr>
        <w:t>, 1–9. https://doi.org/10.1038/s41467-020-16240-6</w:t>
      </w:r>
    </w:p>
    <w:p w14:paraId="368D4C6E"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Pavelka</w:t>
      </w:r>
      <w:proofErr w:type="spellEnd"/>
      <w:r w:rsidRPr="00471AF7">
        <w:rPr>
          <w:rFonts w:asciiTheme="majorHAnsi" w:hAnsiTheme="majorHAnsi" w:cstheme="majorHAnsi"/>
          <w:sz w:val="20"/>
          <w:szCs w:val="20"/>
        </w:rPr>
        <w:t xml:space="preserve">, M. S. M., McGoogan, K. C., &amp; Steffens, T. S. (2007). Population Size and Characteristics of </w:t>
      </w:r>
      <w:proofErr w:type="spellStart"/>
      <w:r w:rsidRPr="00471AF7">
        <w:rPr>
          <w:rFonts w:asciiTheme="majorHAnsi" w:hAnsiTheme="majorHAnsi" w:cstheme="majorHAnsi"/>
          <w:sz w:val="20"/>
          <w:szCs w:val="20"/>
        </w:rPr>
        <w:t>Alouatta</w:t>
      </w:r>
      <w:proofErr w:type="spellEnd"/>
      <w:r w:rsidRPr="00471AF7">
        <w:rPr>
          <w:rFonts w:asciiTheme="majorHAnsi" w:hAnsiTheme="majorHAnsi" w:cstheme="majorHAnsi"/>
          <w:sz w:val="20"/>
          <w:szCs w:val="20"/>
        </w:rPr>
        <w:t xml:space="preserve"> </w:t>
      </w:r>
      <w:proofErr w:type="spellStart"/>
      <w:r w:rsidRPr="00471AF7">
        <w:rPr>
          <w:rFonts w:asciiTheme="majorHAnsi" w:hAnsiTheme="majorHAnsi" w:cstheme="majorHAnsi"/>
          <w:sz w:val="20"/>
          <w:szCs w:val="20"/>
        </w:rPr>
        <w:t>pigra</w:t>
      </w:r>
      <w:proofErr w:type="spellEnd"/>
      <w:r w:rsidRPr="00471AF7">
        <w:rPr>
          <w:rFonts w:asciiTheme="majorHAnsi" w:hAnsiTheme="majorHAnsi" w:cstheme="majorHAnsi"/>
          <w:sz w:val="20"/>
          <w:szCs w:val="20"/>
        </w:rPr>
        <w:t xml:space="preserve"> Before and After a Major Hurricane. </w:t>
      </w:r>
      <w:r w:rsidRPr="00471AF7">
        <w:rPr>
          <w:rFonts w:asciiTheme="majorHAnsi" w:hAnsiTheme="majorHAnsi" w:cstheme="majorHAnsi"/>
          <w:i/>
          <w:iCs/>
          <w:sz w:val="20"/>
          <w:szCs w:val="20"/>
        </w:rPr>
        <w:t>International Journal of Primatology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28</w:t>
      </w:r>
      <w:r w:rsidRPr="00471AF7">
        <w:rPr>
          <w:rFonts w:asciiTheme="majorHAnsi" w:hAnsiTheme="majorHAnsi" w:cstheme="majorHAnsi"/>
          <w:sz w:val="20"/>
          <w:szCs w:val="20"/>
        </w:rPr>
        <w:t>(4), 919–929. https://doi.org/10.1007/s10764-007-9136-6</w:t>
      </w:r>
    </w:p>
    <w:p w14:paraId="65B9EC1A" w14:textId="312C30D3"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lastRenderedPageBreak/>
        <w:t>Pijanowski</w:t>
      </w:r>
      <w:proofErr w:type="spellEnd"/>
      <w:r w:rsidRPr="00471AF7">
        <w:rPr>
          <w:rFonts w:asciiTheme="majorHAnsi" w:hAnsiTheme="majorHAnsi" w:cstheme="majorHAnsi"/>
          <w:sz w:val="20"/>
          <w:szCs w:val="20"/>
        </w:rPr>
        <w:t xml:space="preserve">, B. C., Farina, A., Gage, S. H., </w:t>
      </w:r>
      <w:proofErr w:type="spellStart"/>
      <w:r w:rsidRPr="00471AF7">
        <w:rPr>
          <w:rFonts w:asciiTheme="majorHAnsi" w:hAnsiTheme="majorHAnsi" w:cstheme="majorHAnsi"/>
          <w:sz w:val="20"/>
          <w:szCs w:val="20"/>
        </w:rPr>
        <w:t>Dumyahn</w:t>
      </w:r>
      <w:proofErr w:type="spellEnd"/>
      <w:r w:rsidRPr="00471AF7">
        <w:rPr>
          <w:rFonts w:asciiTheme="majorHAnsi" w:hAnsiTheme="majorHAnsi" w:cstheme="majorHAnsi"/>
          <w:sz w:val="20"/>
          <w:szCs w:val="20"/>
        </w:rPr>
        <w:t>, S. L., &amp; Krause, B. L. (2011</w:t>
      </w:r>
      <w:r w:rsidR="00471AF7">
        <w:rPr>
          <w:rFonts w:asciiTheme="majorHAnsi" w:hAnsiTheme="majorHAnsi" w:cstheme="majorHAnsi"/>
          <w:sz w:val="20"/>
          <w:szCs w:val="20"/>
        </w:rPr>
        <w:t>a</w:t>
      </w:r>
      <w:r w:rsidRPr="00471AF7">
        <w:rPr>
          <w:rFonts w:asciiTheme="majorHAnsi" w:hAnsiTheme="majorHAnsi" w:cstheme="majorHAnsi"/>
          <w:sz w:val="20"/>
          <w:szCs w:val="20"/>
        </w:rPr>
        <w:t xml:space="preserve">). What is soundscape ecology? An introduction and overview of an emerging new science. </w:t>
      </w:r>
      <w:r w:rsidRPr="00471AF7">
        <w:rPr>
          <w:rFonts w:asciiTheme="majorHAnsi" w:hAnsiTheme="majorHAnsi" w:cstheme="majorHAnsi"/>
          <w:i/>
          <w:iCs/>
          <w:sz w:val="20"/>
          <w:szCs w:val="20"/>
        </w:rPr>
        <w:t>Landscape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26</w:t>
      </w:r>
      <w:r w:rsidRPr="00471AF7">
        <w:rPr>
          <w:rFonts w:asciiTheme="majorHAnsi" w:hAnsiTheme="majorHAnsi" w:cstheme="majorHAnsi"/>
          <w:sz w:val="20"/>
          <w:szCs w:val="20"/>
        </w:rPr>
        <w:t>(9), 1213–1232. https://doi.org/10.1007/s10980-011-9600-8</w:t>
      </w:r>
    </w:p>
    <w:p w14:paraId="28A3A0FA" w14:textId="6649896F"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Pijanowski</w:t>
      </w:r>
      <w:proofErr w:type="spellEnd"/>
      <w:r w:rsidRPr="00471AF7">
        <w:rPr>
          <w:rFonts w:asciiTheme="majorHAnsi" w:hAnsiTheme="majorHAnsi" w:cstheme="majorHAnsi"/>
          <w:sz w:val="20"/>
          <w:szCs w:val="20"/>
        </w:rPr>
        <w:t xml:space="preserve">, B. C., Villanueva-Rivera, L. J., </w:t>
      </w:r>
      <w:proofErr w:type="spellStart"/>
      <w:r w:rsidRPr="00471AF7">
        <w:rPr>
          <w:rFonts w:asciiTheme="majorHAnsi" w:hAnsiTheme="majorHAnsi" w:cstheme="majorHAnsi"/>
          <w:sz w:val="20"/>
          <w:szCs w:val="20"/>
        </w:rPr>
        <w:t>Dumyahn</w:t>
      </w:r>
      <w:proofErr w:type="spellEnd"/>
      <w:r w:rsidRPr="00471AF7">
        <w:rPr>
          <w:rFonts w:asciiTheme="majorHAnsi" w:hAnsiTheme="majorHAnsi" w:cstheme="majorHAnsi"/>
          <w:sz w:val="20"/>
          <w:szCs w:val="20"/>
        </w:rPr>
        <w:t xml:space="preserve">, S. L., Farina, A., Krause, B. L., </w:t>
      </w:r>
      <w:proofErr w:type="spellStart"/>
      <w:r w:rsidRPr="00471AF7">
        <w:rPr>
          <w:rFonts w:asciiTheme="majorHAnsi" w:hAnsiTheme="majorHAnsi" w:cstheme="majorHAnsi"/>
          <w:sz w:val="20"/>
          <w:szCs w:val="20"/>
        </w:rPr>
        <w:t>Napoletano</w:t>
      </w:r>
      <w:proofErr w:type="spellEnd"/>
      <w:r w:rsidRPr="00471AF7">
        <w:rPr>
          <w:rFonts w:asciiTheme="majorHAnsi" w:hAnsiTheme="majorHAnsi" w:cstheme="majorHAnsi"/>
          <w:sz w:val="20"/>
          <w:szCs w:val="20"/>
        </w:rPr>
        <w:t xml:space="preserve">, B. M., Gage, S. H., &amp; </w:t>
      </w:r>
      <w:proofErr w:type="spellStart"/>
      <w:r w:rsidRPr="00471AF7">
        <w:rPr>
          <w:rFonts w:asciiTheme="majorHAnsi" w:hAnsiTheme="majorHAnsi" w:cstheme="majorHAnsi"/>
          <w:sz w:val="20"/>
          <w:szCs w:val="20"/>
        </w:rPr>
        <w:t>Pieretti</w:t>
      </w:r>
      <w:proofErr w:type="spellEnd"/>
      <w:r w:rsidRPr="00471AF7">
        <w:rPr>
          <w:rFonts w:asciiTheme="majorHAnsi" w:hAnsiTheme="majorHAnsi" w:cstheme="majorHAnsi"/>
          <w:sz w:val="20"/>
          <w:szCs w:val="20"/>
        </w:rPr>
        <w:t>, N. (2011</w:t>
      </w:r>
      <w:r w:rsidR="00471AF7">
        <w:rPr>
          <w:rFonts w:asciiTheme="majorHAnsi" w:hAnsiTheme="majorHAnsi" w:cstheme="majorHAnsi"/>
          <w:sz w:val="20"/>
          <w:szCs w:val="20"/>
        </w:rPr>
        <w:t>b</w:t>
      </w:r>
      <w:r w:rsidRPr="00471AF7">
        <w:rPr>
          <w:rFonts w:asciiTheme="majorHAnsi" w:hAnsiTheme="majorHAnsi" w:cstheme="majorHAnsi"/>
          <w:sz w:val="20"/>
          <w:szCs w:val="20"/>
        </w:rPr>
        <w:t xml:space="preserve">). Soundscape Ecology: The Science of Sound in the Landscape. </w:t>
      </w:r>
      <w:proofErr w:type="spellStart"/>
      <w:r w:rsidRPr="00471AF7">
        <w:rPr>
          <w:rFonts w:asciiTheme="majorHAnsi" w:hAnsiTheme="majorHAnsi" w:cstheme="majorHAnsi"/>
          <w:i/>
          <w:iCs/>
          <w:sz w:val="20"/>
          <w:szCs w:val="20"/>
        </w:rPr>
        <w:t>BioScience</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61</w:t>
      </w:r>
      <w:r w:rsidRPr="00471AF7">
        <w:rPr>
          <w:rFonts w:asciiTheme="majorHAnsi" w:hAnsiTheme="majorHAnsi" w:cstheme="majorHAnsi"/>
          <w:sz w:val="20"/>
          <w:szCs w:val="20"/>
        </w:rPr>
        <w:t>(3), 203–216. https://doi.org/10.1525/bio.2011.61.3.6</w:t>
      </w:r>
    </w:p>
    <w:p w14:paraId="28635024"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Pimm, S. L. (1984). The complexity and stability of ecosystems.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307</w:t>
      </w:r>
      <w:r w:rsidRPr="00471AF7">
        <w:rPr>
          <w:rFonts w:asciiTheme="majorHAnsi" w:hAnsiTheme="majorHAnsi" w:cstheme="majorHAnsi"/>
          <w:sz w:val="20"/>
          <w:szCs w:val="20"/>
        </w:rPr>
        <w:t>(5949), 321–326. https://doi.org/10.1038/307321a0</w:t>
      </w:r>
    </w:p>
    <w:p w14:paraId="06324B82" w14:textId="77777777" w:rsidR="00471AF7" w:rsidRPr="00471AF7" w:rsidRDefault="00471AF7" w:rsidP="00471AF7">
      <w:pPr>
        <w:pStyle w:val="Bibliography"/>
        <w:rPr>
          <w:rFonts w:asciiTheme="majorHAnsi" w:hAnsiTheme="majorHAnsi" w:cstheme="majorHAnsi"/>
          <w:sz w:val="20"/>
          <w:szCs w:val="20"/>
        </w:rPr>
      </w:pPr>
      <w:r w:rsidRPr="00471AF7">
        <w:rPr>
          <w:rFonts w:asciiTheme="majorHAnsi" w:hAnsiTheme="majorHAnsi" w:cstheme="majorHAnsi"/>
          <w:sz w:val="20"/>
          <w:szCs w:val="20"/>
        </w:rPr>
        <w:t>R Core Team (2021). R: A language and environment for statistical computing. R Foundation for Statistical Computing, Vienna, Austria. URL</w:t>
      </w:r>
    </w:p>
    <w:p w14:paraId="05064D33"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Rajan</w:t>
      </w:r>
      <w:proofErr w:type="spellEnd"/>
      <w:r w:rsidRPr="00471AF7">
        <w:rPr>
          <w:rFonts w:asciiTheme="majorHAnsi" w:hAnsiTheme="majorHAnsi" w:cstheme="majorHAnsi"/>
          <w:sz w:val="20"/>
          <w:szCs w:val="20"/>
        </w:rPr>
        <w:t xml:space="preserve">, S. C., Dominic, L., M, V., K, A., Np, S., &amp; R, J. (2022). Surrogacy of post natural disaster acoustic indices for biodiversity assessment. </w:t>
      </w:r>
      <w:r w:rsidRPr="00471AF7">
        <w:rPr>
          <w:rFonts w:asciiTheme="majorHAnsi" w:hAnsiTheme="majorHAnsi" w:cstheme="majorHAnsi"/>
          <w:i/>
          <w:iCs/>
          <w:sz w:val="20"/>
          <w:szCs w:val="20"/>
        </w:rPr>
        <w:t>Environmental Challenges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w:t>
      </w:r>
      <w:r w:rsidRPr="00471AF7">
        <w:rPr>
          <w:rFonts w:asciiTheme="majorHAnsi" w:hAnsiTheme="majorHAnsi" w:cstheme="majorHAnsi"/>
          <w:sz w:val="20"/>
          <w:szCs w:val="20"/>
        </w:rPr>
        <w:t>, 100420. https://doi.org/10.1016/j.envc.2021.100420</w:t>
      </w:r>
    </w:p>
    <w:p w14:paraId="5DCC4204"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Raymond, C., Horton, R. M., </w:t>
      </w:r>
      <w:proofErr w:type="spellStart"/>
      <w:r w:rsidRPr="00471AF7">
        <w:rPr>
          <w:rFonts w:asciiTheme="majorHAnsi" w:hAnsiTheme="majorHAnsi" w:cstheme="majorHAnsi"/>
          <w:sz w:val="20"/>
          <w:szCs w:val="20"/>
        </w:rPr>
        <w:t>Zscheischler</w:t>
      </w:r>
      <w:proofErr w:type="spellEnd"/>
      <w:r w:rsidRPr="00471AF7">
        <w:rPr>
          <w:rFonts w:asciiTheme="majorHAnsi" w:hAnsiTheme="majorHAnsi" w:cstheme="majorHAnsi"/>
          <w:sz w:val="20"/>
          <w:szCs w:val="20"/>
        </w:rPr>
        <w:t xml:space="preserve">, J., Martius, O., </w:t>
      </w:r>
      <w:proofErr w:type="spellStart"/>
      <w:r w:rsidRPr="00471AF7">
        <w:rPr>
          <w:rFonts w:asciiTheme="majorHAnsi" w:hAnsiTheme="majorHAnsi" w:cstheme="majorHAnsi"/>
          <w:sz w:val="20"/>
          <w:szCs w:val="20"/>
        </w:rPr>
        <w:t>AghaKouchak</w:t>
      </w:r>
      <w:proofErr w:type="spellEnd"/>
      <w:r w:rsidRPr="00471AF7">
        <w:rPr>
          <w:rFonts w:asciiTheme="majorHAnsi" w:hAnsiTheme="majorHAnsi" w:cstheme="majorHAnsi"/>
          <w:sz w:val="20"/>
          <w:szCs w:val="20"/>
        </w:rPr>
        <w:t xml:space="preserve">, A., Balch, J., Bowen, S. G., Camargo, S. J., Hess, J., </w:t>
      </w:r>
      <w:proofErr w:type="spellStart"/>
      <w:r w:rsidRPr="00471AF7">
        <w:rPr>
          <w:rFonts w:asciiTheme="majorHAnsi" w:hAnsiTheme="majorHAnsi" w:cstheme="majorHAnsi"/>
          <w:sz w:val="20"/>
          <w:szCs w:val="20"/>
        </w:rPr>
        <w:t>Kornhuber</w:t>
      </w:r>
      <w:proofErr w:type="spellEnd"/>
      <w:r w:rsidRPr="00471AF7">
        <w:rPr>
          <w:rFonts w:asciiTheme="majorHAnsi" w:hAnsiTheme="majorHAnsi" w:cstheme="majorHAnsi"/>
          <w:sz w:val="20"/>
          <w:szCs w:val="20"/>
        </w:rPr>
        <w:t xml:space="preserve">, K., Oppenheimer, M., Ruane, A. C., Wahl, T., &amp; White, K. (2020). Understanding and managing connected extreme events. </w:t>
      </w:r>
      <w:r w:rsidRPr="00471AF7">
        <w:rPr>
          <w:rFonts w:asciiTheme="majorHAnsi" w:hAnsiTheme="majorHAnsi" w:cstheme="majorHAnsi"/>
          <w:i/>
          <w:iCs/>
          <w:sz w:val="20"/>
          <w:szCs w:val="20"/>
        </w:rPr>
        <w:t>Nature Climate Change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w:t>
      </w:r>
      <w:r w:rsidRPr="00471AF7">
        <w:rPr>
          <w:rFonts w:asciiTheme="majorHAnsi" w:hAnsiTheme="majorHAnsi" w:cstheme="majorHAnsi"/>
          <w:sz w:val="20"/>
          <w:szCs w:val="20"/>
        </w:rPr>
        <w:t>(7), 611–621. https://doi.org/10.1038/s41558-020-0790-4</w:t>
      </w:r>
    </w:p>
    <w:p w14:paraId="23AC1DF4" w14:textId="634F0866" w:rsidR="00557845" w:rsidRDefault="00557845" w:rsidP="00176420">
      <w:pPr>
        <w:pStyle w:val="Bibliography"/>
        <w:rPr>
          <w:rFonts w:asciiTheme="majorHAnsi" w:hAnsiTheme="majorHAnsi" w:cstheme="majorHAnsi"/>
          <w:sz w:val="20"/>
          <w:szCs w:val="20"/>
        </w:rPr>
      </w:pPr>
      <w:r w:rsidRPr="008B5BB8">
        <w:rPr>
          <w:rFonts w:asciiTheme="majorHAnsi" w:hAnsiTheme="majorHAnsi" w:cstheme="majorHAnsi"/>
          <w:sz w:val="20"/>
          <w:szCs w:val="20"/>
          <w:lang w:val="de-DE"/>
        </w:rPr>
        <w:t xml:space="preserve">Roe, P., </w:t>
      </w:r>
      <w:proofErr w:type="spellStart"/>
      <w:r w:rsidRPr="008B5BB8">
        <w:rPr>
          <w:rFonts w:asciiTheme="majorHAnsi" w:hAnsiTheme="majorHAnsi" w:cstheme="majorHAnsi"/>
          <w:sz w:val="20"/>
          <w:szCs w:val="20"/>
          <w:lang w:val="de-DE"/>
        </w:rPr>
        <w:t>Eichinski</w:t>
      </w:r>
      <w:proofErr w:type="spellEnd"/>
      <w:r w:rsidRPr="008B5BB8">
        <w:rPr>
          <w:rFonts w:asciiTheme="majorHAnsi" w:hAnsiTheme="majorHAnsi" w:cstheme="majorHAnsi"/>
          <w:sz w:val="20"/>
          <w:szCs w:val="20"/>
          <w:lang w:val="de-DE"/>
        </w:rPr>
        <w:t xml:space="preserve">, P., Fuller, R. A., McDonald, P. G., Schwarzkopf, L., </w:t>
      </w:r>
      <w:proofErr w:type="spellStart"/>
      <w:r w:rsidRPr="008B5BB8">
        <w:rPr>
          <w:rFonts w:asciiTheme="majorHAnsi" w:hAnsiTheme="majorHAnsi" w:cstheme="majorHAnsi"/>
          <w:sz w:val="20"/>
          <w:szCs w:val="20"/>
          <w:lang w:val="de-DE"/>
        </w:rPr>
        <w:t>Towsey</w:t>
      </w:r>
      <w:proofErr w:type="spellEnd"/>
      <w:r w:rsidRPr="008B5BB8">
        <w:rPr>
          <w:rFonts w:asciiTheme="majorHAnsi" w:hAnsiTheme="majorHAnsi" w:cstheme="majorHAnsi"/>
          <w:sz w:val="20"/>
          <w:szCs w:val="20"/>
          <w:lang w:val="de-DE"/>
        </w:rPr>
        <w:t xml:space="preserve">, M., … </w:t>
      </w:r>
      <w:r w:rsidRPr="00557845">
        <w:rPr>
          <w:rFonts w:asciiTheme="majorHAnsi" w:hAnsiTheme="majorHAnsi" w:cstheme="majorHAnsi"/>
          <w:sz w:val="20"/>
          <w:szCs w:val="20"/>
        </w:rPr>
        <w:t>Watson, D.</w:t>
      </w:r>
      <w:r>
        <w:rPr>
          <w:rFonts w:asciiTheme="majorHAnsi" w:hAnsiTheme="majorHAnsi" w:cstheme="majorHAnsi"/>
          <w:sz w:val="20"/>
          <w:szCs w:val="20"/>
        </w:rPr>
        <w:t xml:space="preserve"> </w:t>
      </w:r>
      <w:r w:rsidRPr="00557845">
        <w:rPr>
          <w:rFonts w:asciiTheme="majorHAnsi" w:hAnsiTheme="majorHAnsi" w:cstheme="majorHAnsi"/>
          <w:sz w:val="20"/>
          <w:szCs w:val="20"/>
        </w:rPr>
        <w:t xml:space="preserve">M. </w:t>
      </w:r>
      <w:r>
        <w:rPr>
          <w:rFonts w:asciiTheme="majorHAnsi" w:hAnsiTheme="majorHAnsi" w:cstheme="majorHAnsi"/>
          <w:sz w:val="20"/>
          <w:szCs w:val="20"/>
        </w:rPr>
        <w:t>(</w:t>
      </w:r>
      <w:r w:rsidRPr="00557845">
        <w:rPr>
          <w:rFonts w:asciiTheme="majorHAnsi" w:hAnsiTheme="majorHAnsi" w:cstheme="majorHAnsi"/>
          <w:sz w:val="20"/>
          <w:szCs w:val="20"/>
        </w:rPr>
        <w:t>2021</w:t>
      </w:r>
      <w:r>
        <w:rPr>
          <w:rFonts w:asciiTheme="majorHAnsi" w:hAnsiTheme="majorHAnsi" w:cstheme="majorHAnsi"/>
          <w:sz w:val="20"/>
          <w:szCs w:val="20"/>
        </w:rPr>
        <w:t>)</w:t>
      </w:r>
      <w:r w:rsidRPr="00557845">
        <w:rPr>
          <w:rFonts w:asciiTheme="majorHAnsi" w:hAnsiTheme="majorHAnsi" w:cstheme="majorHAnsi"/>
          <w:sz w:val="20"/>
          <w:szCs w:val="20"/>
        </w:rPr>
        <w:t xml:space="preserve">. The Australian acoustic observatory. </w:t>
      </w:r>
      <w:r w:rsidRPr="00557845">
        <w:rPr>
          <w:rFonts w:asciiTheme="majorHAnsi" w:hAnsiTheme="majorHAnsi" w:cstheme="majorHAnsi"/>
          <w:i/>
          <w:iCs/>
          <w:sz w:val="20"/>
          <w:szCs w:val="20"/>
        </w:rPr>
        <w:t>Methods in Ecology and Evolution</w:t>
      </w:r>
      <w:r w:rsidRPr="00557845">
        <w:rPr>
          <w:rFonts w:asciiTheme="majorHAnsi" w:hAnsiTheme="majorHAnsi" w:cstheme="majorHAnsi"/>
          <w:sz w:val="20"/>
          <w:szCs w:val="20"/>
        </w:rPr>
        <w:t xml:space="preserve">, </w:t>
      </w:r>
      <w:r w:rsidRPr="00557845">
        <w:rPr>
          <w:rFonts w:asciiTheme="majorHAnsi" w:hAnsiTheme="majorHAnsi" w:cstheme="majorHAnsi"/>
          <w:i/>
          <w:iCs/>
          <w:sz w:val="20"/>
          <w:szCs w:val="20"/>
        </w:rPr>
        <w:t>12</w:t>
      </w:r>
      <w:r w:rsidRPr="00557845">
        <w:rPr>
          <w:rFonts w:asciiTheme="majorHAnsi" w:hAnsiTheme="majorHAnsi" w:cstheme="majorHAnsi"/>
          <w:sz w:val="20"/>
          <w:szCs w:val="20"/>
        </w:rPr>
        <w:t>, 1802-1808.</w:t>
      </w:r>
    </w:p>
    <w:p w14:paraId="000D7EE8" w14:textId="51A0DF8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Ross, S. R. P.-J., Friedman, N. R., Dudley, K. L., Yoshimura, M., Yoshida, T., &amp; Economo, E. P. (2018). Listening to ecosystems: Data-rich acoustic monitoring through landscape-scale sensor networks. </w:t>
      </w:r>
      <w:r w:rsidRPr="00471AF7">
        <w:rPr>
          <w:rFonts w:asciiTheme="majorHAnsi" w:hAnsiTheme="majorHAnsi" w:cstheme="majorHAnsi"/>
          <w:i/>
          <w:iCs/>
          <w:sz w:val="20"/>
          <w:szCs w:val="20"/>
        </w:rPr>
        <w:t>Ecological Research</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33</w:t>
      </w:r>
      <w:r w:rsidRPr="00471AF7">
        <w:rPr>
          <w:rFonts w:asciiTheme="majorHAnsi" w:hAnsiTheme="majorHAnsi" w:cstheme="majorHAnsi"/>
          <w:sz w:val="20"/>
          <w:szCs w:val="20"/>
        </w:rPr>
        <w:t>(1), 135–147. https://doi.org/10.1007/s11284-017-1509-5</w:t>
      </w:r>
    </w:p>
    <w:p w14:paraId="20CA2987"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Ross, S. R. P.-J., Friedman, N. R., Janicki, J., &amp; Economo, E. P. (2019). A test of trophic and functional island biogeography theory with the avifauna of a continental archipelago. </w:t>
      </w:r>
      <w:r w:rsidRPr="00471AF7">
        <w:rPr>
          <w:rFonts w:asciiTheme="majorHAnsi" w:hAnsiTheme="majorHAnsi" w:cstheme="majorHAnsi"/>
          <w:i/>
          <w:iCs/>
          <w:sz w:val="20"/>
          <w:szCs w:val="20"/>
        </w:rPr>
        <w:t>Journal of Animal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88</w:t>
      </w:r>
      <w:r w:rsidRPr="00471AF7">
        <w:rPr>
          <w:rFonts w:asciiTheme="majorHAnsi" w:hAnsiTheme="majorHAnsi" w:cstheme="majorHAnsi"/>
          <w:sz w:val="20"/>
          <w:szCs w:val="20"/>
        </w:rPr>
        <w:t>(9), 1392–1405. https://doi.org/10.1111/1365-2656.13029</w:t>
      </w:r>
    </w:p>
    <w:p w14:paraId="06A7F012" w14:textId="2460B1AF"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Ross, S. R. P.-J., Friedman, N. R., Yoshimura, M., Yoshida, T., Donohue, I., &amp; Economo, E. P. (2021</w:t>
      </w:r>
      <w:r w:rsidR="00471AF7">
        <w:rPr>
          <w:rFonts w:asciiTheme="majorHAnsi" w:hAnsiTheme="majorHAnsi" w:cstheme="majorHAnsi"/>
          <w:sz w:val="20"/>
          <w:szCs w:val="20"/>
        </w:rPr>
        <w:t>a</w:t>
      </w:r>
      <w:r w:rsidRPr="00471AF7">
        <w:rPr>
          <w:rFonts w:asciiTheme="majorHAnsi" w:hAnsiTheme="majorHAnsi" w:cstheme="majorHAnsi"/>
          <w:sz w:val="20"/>
          <w:szCs w:val="20"/>
        </w:rPr>
        <w:t xml:space="preserve">). Utility of acoustic indices for ecological monitoring in complex sonic environments.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121</w:t>
      </w:r>
      <w:r w:rsidRPr="00471AF7">
        <w:rPr>
          <w:rFonts w:asciiTheme="majorHAnsi" w:hAnsiTheme="majorHAnsi" w:cstheme="majorHAnsi"/>
          <w:sz w:val="20"/>
          <w:szCs w:val="20"/>
        </w:rPr>
        <w:t>(November 2020), 107114–107114. https://doi.org/10.1016/j.ecolind.2020.107114</w:t>
      </w:r>
    </w:p>
    <w:p w14:paraId="73B1A359" w14:textId="1ED7335A"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Ross, S. R. P.-J., Suzuki, Y., </w:t>
      </w:r>
      <w:proofErr w:type="spellStart"/>
      <w:r w:rsidRPr="00471AF7">
        <w:rPr>
          <w:rFonts w:asciiTheme="majorHAnsi" w:hAnsiTheme="majorHAnsi" w:cstheme="majorHAnsi"/>
          <w:sz w:val="20"/>
          <w:szCs w:val="20"/>
        </w:rPr>
        <w:t>Kondoh</w:t>
      </w:r>
      <w:proofErr w:type="spellEnd"/>
      <w:r w:rsidRPr="00471AF7">
        <w:rPr>
          <w:rFonts w:asciiTheme="majorHAnsi" w:hAnsiTheme="majorHAnsi" w:cstheme="majorHAnsi"/>
          <w:sz w:val="20"/>
          <w:szCs w:val="20"/>
        </w:rPr>
        <w:t xml:space="preserve">, M., Suzuki, K., Villa Martín, P., &amp; </w:t>
      </w:r>
      <w:proofErr w:type="spellStart"/>
      <w:r w:rsidRPr="00471AF7">
        <w:rPr>
          <w:rFonts w:asciiTheme="majorHAnsi" w:hAnsiTheme="majorHAnsi" w:cstheme="majorHAnsi"/>
          <w:sz w:val="20"/>
          <w:szCs w:val="20"/>
        </w:rPr>
        <w:t>Dornelas</w:t>
      </w:r>
      <w:proofErr w:type="spellEnd"/>
      <w:r w:rsidRPr="00471AF7">
        <w:rPr>
          <w:rFonts w:asciiTheme="majorHAnsi" w:hAnsiTheme="majorHAnsi" w:cstheme="majorHAnsi"/>
          <w:sz w:val="20"/>
          <w:szCs w:val="20"/>
        </w:rPr>
        <w:t>, M. (2021</w:t>
      </w:r>
      <w:r w:rsidR="00471AF7">
        <w:rPr>
          <w:rFonts w:asciiTheme="majorHAnsi" w:hAnsiTheme="majorHAnsi" w:cstheme="majorHAnsi"/>
          <w:sz w:val="20"/>
          <w:szCs w:val="20"/>
        </w:rPr>
        <w:t>b</w:t>
      </w:r>
      <w:r w:rsidRPr="00471AF7">
        <w:rPr>
          <w:rFonts w:asciiTheme="majorHAnsi" w:hAnsiTheme="majorHAnsi" w:cstheme="majorHAnsi"/>
          <w:sz w:val="20"/>
          <w:szCs w:val="20"/>
        </w:rPr>
        <w:t xml:space="preserve">). Illuminating the intrinsic and extrinsic drivers of ecological stability across scales. </w:t>
      </w:r>
      <w:r w:rsidRPr="00471AF7">
        <w:rPr>
          <w:rFonts w:asciiTheme="majorHAnsi" w:hAnsiTheme="majorHAnsi" w:cstheme="majorHAnsi"/>
          <w:i/>
          <w:iCs/>
          <w:sz w:val="20"/>
          <w:szCs w:val="20"/>
        </w:rPr>
        <w:t>Ecological Research</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36</w:t>
      </w:r>
      <w:r w:rsidRPr="00471AF7">
        <w:rPr>
          <w:rFonts w:asciiTheme="majorHAnsi" w:hAnsiTheme="majorHAnsi" w:cstheme="majorHAnsi"/>
          <w:sz w:val="20"/>
          <w:szCs w:val="20"/>
        </w:rPr>
        <w:t>(3), 364–378. https://doi.org/10.1111/1440-1703.12214</w:t>
      </w:r>
    </w:p>
    <w:p w14:paraId="00D4921C"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Rossi, T., Connell, S. D., &amp; </w:t>
      </w:r>
      <w:proofErr w:type="spellStart"/>
      <w:r w:rsidRPr="00471AF7">
        <w:rPr>
          <w:rFonts w:asciiTheme="majorHAnsi" w:hAnsiTheme="majorHAnsi" w:cstheme="majorHAnsi"/>
          <w:sz w:val="20"/>
          <w:szCs w:val="20"/>
        </w:rPr>
        <w:t>Nagelkerken</w:t>
      </w:r>
      <w:proofErr w:type="spellEnd"/>
      <w:r w:rsidRPr="00471AF7">
        <w:rPr>
          <w:rFonts w:asciiTheme="majorHAnsi" w:hAnsiTheme="majorHAnsi" w:cstheme="majorHAnsi"/>
          <w:sz w:val="20"/>
          <w:szCs w:val="20"/>
        </w:rPr>
        <w:t xml:space="preserve">, I. (2017). The sounds of silence: Regime shifts impoverish marine soundscapes. </w:t>
      </w:r>
      <w:r w:rsidRPr="00471AF7">
        <w:rPr>
          <w:rFonts w:asciiTheme="majorHAnsi" w:hAnsiTheme="majorHAnsi" w:cstheme="majorHAnsi"/>
          <w:i/>
          <w:iCs/>
          <w:sz w:val="20"/>
          <w:szCs w:val="20"/>
        </w:rPr>
        <w:t>Landscape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32</w:t>
      </w:r>
      <w:r w:rsidRPr="00471AF7">
        <w:rPr>
          <w:rFonts w:asciiTheme="majorHAnsi" w:hAnsiTheme="majorHAnsi" w:cstheme="majorHAnsi"/>
          <w:sz w:val="20"/>
          <w:szCs w:val="20"/>
        </w:rPr>
        <w:t>, 239–248. https://doi.org/10.1007/s10980-016-0439-x</w:t>
      </w:r>
    </w:p>
    <w:p w14:paraId="75F5EA8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Seki, S.-I. (2005). The effects of a typhoon (9918 Bart, 1999) on the bird community in a warm temperate forest, Southern Japan. </w:t>
      </w:r>
      <w:r w:rsidRPr="00471AF7">
        <w:rPr>
          <w:rFonts w:asciiTheme="majorHAnsi" w:hAnsiTheme="majorHAnsi" w:cstheme="majorHAnsi"/>
          <w:i/>
          <w:iCs/>
          <w:sz w:val="20"/>
          <w:szCs w:val="20"/>
        </w:rPr>
        <w:t>Ornithological Science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w:t>
      </w:r>
      <w:r w:rsidRPr="00471AF7">
        <w:rPr>
          <w:rFonts w:asciiTheme="majorHAnsi" w:hAnsiTheme="majorHAnsi" w:cstheme="majorHAnsi"/>
          <w:sz w:val="20"/>
          <w:szCs w:val="20"/>
        </w:rPr>
        <w:t>(2), 117–128. https://doi.org/10.2326/osj.4.117</w:t>
      </w:r>
    </w:p>
    <w:p w14:paraId="76340DC5" w14:textId="7A421C4A"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Senzaki</w:t>
      </w:r>
      <w:proofErr w:type="spellEnd"/>
      <w:r w:rsidRPr="00471AF7">
        <w:rPr>
          <w:rFonts w:asciiTheme="majorHAnsi" w:hAnsiTheme="majorHAnsi" w:cstheme="majorHAnsi"/>
          <w:sz w:val="20"/>
          <w:szCs w:val="20"/>
        </w:rPr>
        <w:t xml:space="preserve">, M., Barber, J. R., Phillips, J. N., Carter, N. H., Cooper, C. B., </w:t>
      </w:r>
      <w:proofErr w:type="spellStart"/>
      <w:r w:rsidRPr="00471AF7">
        <w:rPr>
          <w:rFonts w:asciiTheme="majorHAnsi" w:hAnsiTheme="majorHAnsi" w:cstheme="majorHAnsi"/>
          <w:sz w:val="20"/>
          <w:szCs w:val="20"/>
        </w:rPr>
        <w:t>Ditmer</w:t>
      </w:r>
      <w:proofErr w:type="spellEnd"/>
      <w:r w:rsidRPr="00471AF7">
        <w:rPr>
          <w:rFonts w:asciiTheme="majorHAnsi" w:hAnsiTheme="majorHAnsi" w:cstheme="majorHAnsi"/>
          <w:sz w:val="20"/>
          <w:szCs w:val="20"/>
        </w:rPr>
        <w:t xml:space="preserve">, M. A., </w:t>
      </w:r>
      <w:r w:rsidR="003C505E">
        <w:rPr>
          <w:rFonts w:asciiTheme="majorHAnsi" w:hAnsiTheme="majorHAnsi" w:cstheme="majorHAnsi"/>
          <w:sz w:val="20"/>
          <w:szCs w:val="20"/>
        </w:rPr>
        <w:t>…</w:t>
      </w:r>
      <w:r w:rsidRPr="00471AF7">
        <w:rPr>
          <w:rFonts w:asciiTheme="majorHAnsi" w:hAnsiTheme="majorHAnsi" w:cstheme="majorHAnsi"/>
          <w:sz w:val="20"/>
          <w:szCs w:val="20"/>
        </w:rPr>
        <w:t xml:space="preserve"> </w:t>
      </w:r>
      <w:proofErr w:type="spellStart"/>
      <w:r w:rsidRPr="00471AF7">
        <w:rPr>
          <w:rFonts w:asciiTheme="majorHAnsi" w:hAnsiTheme="majorHAnsi" w:cstheme="majorHAnsi"/>
          <w:sz w:val="20"/>
          <w:szCs w:val="20"/>
        </w:rPr>
        <w:t>Mennitt</w:t>
      </w:r>
      <w:proofErr w:type="spellEnd"/>
      <w:r w:rsidRPr="00471AF7">
        <w:rPr>
          <w:rFonts w:asciiTheme="majorHAnsi" w:hAnsiTheme="majorHAnsi" w:cstheme="majorHAnsi"/>
          <w:sz w:val="20"/>
          <w:szCs w:val="20"/>
        </w:rPr>
        <w:t xml:space="preserve">, D. J. (2020). Sensory pollutants alter bird phenology and fitness across a continent.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587</w:t>
      </w:r>
      <w:r w:rsidRPr="00471AF7">
        <w:rPr>
          <w:rFonts w:asciiTheme="majorHAnsi" w:hAnsiTheme="majorHAnsi" w:cstheme="majorHAnsi"/>
          <w:sz w:val="20"/>
          <w:szCs w:val="20"/>
        </w:rPr>
        <w:t>, 605–609. https://doi.org/10.1038/s41586-020-2903-7</w:t>
      </w:r>
    </w:p>
    <w:p w14:paraId="46012F2F" w14:textId="2F8ED5E4" w:rsidR="00176420"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Sethi, S. S., Ewers, R. M., Jones, N. S., Signorelli, A., </w:t>
      </w:r>
      <w:proofErr w:type="spellStart"/>
      <w:r w:rsidRPr="00471AF7">
        <w:rPr>
          <w:rFonts w:asciiTheme="majorHAnsi" w:hAnsiTheme="majorHAnsi" w:cstheme="majorHAnsi"/>
          <w:sz w:val="20"/>
          <w:szCs w:val="20"/>
        </w:rPr>
        <w:t>Picinali</w:t>
      </w:r>
      <w:proofErr w:type="spellEnd"/>
      <w:r w:rsidRPr="00471AF7">
        <w:rPr>
          <w:rFonts w:asciiTheme="majorHAnsi" w:hAnsiTheme="majorHAnsi" w:cstheme="majorHAnsi"/>
          <w:sz w:val="20"/>
          <w:szCs w:val="20"/>
        </w:rPr>
        <w:t>, L., &amp; Orme, C. D. L. (2020</w:t>
      </w:r>
      <w:r w:rsidR="00C82AF4">
        <w:rPr>
          <w:rFonts w:asciiTheme="majorHAnsi" w:hAnsiTheme="majorHAnsi" w:cstheme="majorHAnsi"/>
          <w:sz w:val="20"/>
          <w:szCs w:val="20"/>
        </w:rPr>
        <w:t>a</w:t>
      </w:r>
      <w:r w:rsidRPr="00471AF7">
        <w:rPr>
          <w:rFonts w:asciiTheme="majorHAnsi" w:hAnsiTheme="majorHAnsi" w:cstheme="majorHAnsi"/>
          <w:sz w:val="20"/>
          <w:szCs w:val="20"/>
        </w:rPr>
        <w:t xml:space="preserve">). SAFE Acoustics: An open-source, real-time eco-acoustic monitoring network in the tropical rainforests of Borneo. </w:t>
      </w:r>
      <w:r w:rsidRPr="00471AF7">
        <w:rPr>
          <w:rFonts w:asciiTheme="majorHAnsi" w:hAnsiTheme="majorHAnsi" w:cstheme="majorHAnsi"/>
          <w:i/>
          <w:iCs/>
          <w:sz w:val="20"/>
          <w:szCs w:val="20"/>
        </w:rPr>
        <w:t>Methods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11</w:t>
      </w:r>
      <w:r w:rsidRPr="00471AF7">
        <w:rPr>
          <w:rFonts w:asciiTheme="majorHAnsi" w:hAnsiTheme="majorHAnsi" w:cstheme="majorHAnsi"/>
          <w:sz w:val="20"/>
          <w:szCs w:val="20"/>
        </w:rPr>
        <w:t xml:space="preserve">, 1182–1185. </w:t>
      </w:r>
      <w:hyperlink r:id="rId22" w:history="1">
        <w:r w:rsidR="00C82AF4" w:rsidRPr="004B7A25">
          <w:rPr>
            <w:rStyle w:val="Hyperlink"/>
            <w:rFonts w:asciiTheme="majorHAnsi" w:hAnsiTheme="majorHAnsi" w:cstheme="majorHAnsi"/>
            <w:sz w:val="20"/>
            <w:szCs w:val="20"/>
          </w:rPr>
          <w:t>https://doi.org/10.1111/2041-210X.13438</w:t>
        </w:r>
      </w:hyperlink>
    </w:p>
    <w:p w14:paraId="2D7588CE" w14:textId="67250F0E" w:rsidR="00C82AF4" w:rsidRDefault="00C82AF4" w:rsidP="00176420">
      <w:pPr>
        <w:pStyle w:val="Bibliography"/>
        <w:rPr>
          <w:rFonts w:asciiTheme="majorHAnsi" w:hAnsiTheme="majorHAnsi" w:cstheme="majorHAnsi"/>
          <w:sz w:val="20"/>
          <w:szCs w:val="20"/>
        </w:rPr>
      </w:pPr>
      <w:r w:rsidRPr="00C82AF4">
        <w:rPr>
          <w:rFonts w:asciiTheme="majorHAnsi" w:hAnsiTheme="majorHAnsi" w:cstheme="majorHAnsi"/>
          <w:sz w:val="20"/>
          <w:szCs w:val="20"/>
        </w:rPr>
        <w:t>Sethi, S.</w:t>
      </w:r>
      <w:r>
        <w:rPr>
          <w:rFonts w:asciiTheme="majorHAnsi" w:hAnsiTheme="majorHAnsi" w:cstheme="majorHAnsi"/>
          <w:sz w:val="20"/>
          <w:szCs w:val="20"/>
        </w:rPr>
        <w:t xml:space="preserve"> </w:t>
      </w:r>
      <w:r w:rsidRPr="00C82AF4">
        <w:rPr>
          <w:rFonts w:asciiTheme="majorHAnsi" w:hAnsiTheme="majorHAnsi" w:cstheme="majorHAnsi"/>
          <w:sz w:val="20"/>
          <w:szCs w:val="20"/>
        </w:rPr>
        <w:t>S., Jones, N.</w:t>
      </w:r>
      <w:r>
        <w:rPr>
          <w:rFonts w:asciiTheme="majorHAnsi" w:hAnsiTheme="majorHAnsi" w:cstheme="majorHAnsi"/>
          <w:sz w:val="20"/>
          <w:szCs w:val="20"/>
        </w:rPr>
        <w:t xml:space="preserve"> </w:t>
      </w:r>
      <w:r w:rsidRPr="00C82AF4">
        <w:rPr>
          <w:rFonts w:asciiTheme="majorHAnsi" w:hAnsiTheme="majorHAnsi" w:cstheme="majorHAnsi"/>
          <w:sz w:val="20"/>
          <w:szCs w:val="20"/>
        </w:rPr>
        <w:t>S., Fulcher, B.</w:t>
      </w:r>
      <w:r>
        <w:rPr>
          <w:rFonts w:asciiTheme="majorHAnsi" w:hAnsiTheme="majorHAnsi" w:cstheme="majorHAnsi"/>
          <w:sz w:val="20"/>
          <w:szCs w:val="20"/>
        </w:rPr>
        <w:t xml:space="preserve"> </w:t>
      </w:r>
      <w:r w:rsidRPr="00C82AF4">
        <w:rPr>
          <w:rFonts w:asciiTheme="majorHAnsi" w:hAnsiTheme="majorHAnsi" w:cstheme="majorHAnsi"/>
          <w:sz w:val="20"/>
          <w:szCs w:val="20"/>
        </w:rPr>
        <w:t xml:space="preserve">D., </w:t>
      </w:r>
      <w:proofErr w:type="spellStart"/>
      <w:r w:rsidRPr="00C82AF4">
        <w:rPr>
          <w:rFonts w:asciiTheme="majorHAnsi" w:hAnsiTheme="majorHAnsi" w:cstheme="majorHAnsi"/>
          <w:sz w:val="20"/>
          <w:szCs w:val="20"/>
        </w:rPr>
        <w:t>Picinali</w:t>
      </w:r>
      <w:proofErr w:type="spellEnd"/>
      <w:r w:rsidRPr="00C82AF4">
        <w:rPr>
          <w:rFonts w:asciiTheme="majorHAnsi" w:hAnsiTheme="majorHAnsi" w:cstheme="majorHAnsi"/>
          <w:sz w:val="20"/>
          <w:szCs w:val="20"/>
        </w:rPr>
        <w:t>, L., Clink, D.</w:t>
      </w:r>
      <w:r>
        <w:rPr>
          <w:rFonts w:asciiTheme="majorHAnsi" w:hAnsiTheme="majorHAnsi" w:cstheme="majorHAnsi"/>
          <w:sz w:val="20"/>
          <w:szCs w:val="20"/>
        </w:rPr>
        <w:t xml:space="preserve"> </w:t>
      </w:r>
      <w:r w:rsidRPr="00C82AF4">
        <w:rPr>
          <w:rFonts w:asciiTheme="majorHAnsi" w:hAnsiTheme="majorHAnsi" w:cstheme="majorHAnsi"/>
          <w:sz w:val="20"/>
          <w:szCs w:val="20"/>
        </w:rPr>
        <w:t xml:space="preserve">J., </w:t>
      </w:r>
      <w:proofErr w:type="spellStart"/>
      <w:r w:rsidRPr="00C82AF4">
        <w:rPr>
          <w:rFonts w:asciiTheme="majorHAnsi" w:hAnsiTheme="majorHAnsi" w:cstheme="majorHAnsi"/>
          <w:sz w:val="20"/>
          <w:szCs w:val="20"/>
        </w:rPr>
        <w:t>Klinck</w:t>
      </w:r>
      <w:proofErr w:type="spellEnd"/>
      <w:r w:rsidRPr="00C82AF4">
        <w:rPr>
          <w:rFonts w:asciiTheme="majorHAnsi" w:hAnsiTheme="majorHAnsi" w:cstheme="majorHAnsi"/>
          <w:sz w:val="20"/>
          <w:szCs w:val="20"/>
        </w:rPr>
        <w:t xml:space="preserve">, H., </w:t>
      </w:r>
      <w:r>
        <w:rPr>
          <w:rFonts w:asciiTheme="majorHAnsi" w:hAnsiTheme="majorHAnsi" w:cstheme="majorHAnsi"/>
          <w:sz w:val="20"/>
          <w:szCs w:val="20"/>
        </w:rPr>
        <w:t>…</w:t>
      </w:r>
      <w:r w:rsidRPr="00C82AF4">
        <w:rPr>
          <w:rFonts w:asciiTheme="majorHAnsi" w:hAnsiTheme="majorHAnsi" w:cstheme="majorHAnsi"/>
          <w:sz w:val="20"/>
          <w:szCs w:val="20"/>
        </w:rPr>
        <w:t xml:space="preserve"> Ewers, R.</w:t>
      </w:r>
      <w:r>
        <w:rPr>
          <w:rFonts w:asciiTheme="majorHAnsi" w:hAnsiTheme="majorHAnsi" w:cstheme="majorHAnsi"/>
          <w:sz w:val="20"/>
          <w:szCs w:val="20"/>
        </w:rPr>
        <w:t xml:space="preserve"> </w:t>
      </w:r>
      <w:r w:rsidRPr="00C82AF4">
        <w:rPr>
          <w:rFonts w:asciiTheme="majorHAnsi" w:hAnsiTheme="majorHAnsi" w:cstheme="majorHAnsi"/>
          <w:sz w:val="20"/>
          <w:szCs w:val="20"/>
        </w:rPr>
        <w:t xml:space="preserve">M. </w:t>
      </w:r>
      <w:r>
        <w:rPr>
          <w:rFonts w:asciiTheme="majorHAnsi" w:hAnsiTheme="majorHAnsi" w:cstheme="majorHAnsi"/>
          <w:sz w:val="20"/>
          <w:szCs w:val="20"/>
        </w:rPr>
        <w:t>(</w:t>
      </w:r>
      <w:r w:rsidRPr="00C82AF4">
        <w:rPr>
          <w:rFonts w:asciiTheme="majorHAnsi" w:hAnsiTheme="majorHAnsi" w:cstheme="majorHAnsi"/>
          <w:sz w:val="20"/>
          <w:szCs w:val="20"/>
        </w:rPr>
        <w:t>2020</w:t>
      </w:r>
      <w:r>
        <w:rPr>
          <w:rFonts w:asciiTheme="majorHAnsi" w:hAnsiTheme="majorHAnsi" w:cstheme="majorHAnsi"/>
          <w:sz w:val="20"/>
          <w:szCs w:val="20"/>
        </w:rPr>
        <w:t>b)</w:t>
      </w:r>
      <w:r w:rsidRPr="00C82AF4">
        <w:rPr>
          <w:rFonts w:asciiTheme="majorHAnsi" w:hAnsiTheme="majorHAnsi" w:cstheme="majorHAnsi"/>
          <w:sz w:val="20"/>
          <w:szCs w:val="20"/>
        </w:rPr>
        <w:t xml:space="preserve">. Characterizing soundscapes across diverse ecosystems using a universal acoustic feature set. </w:t>
      </w:r>
      <w:r w:rsidRPr="00C82AF4">
        <w:rPr>
          <w:rFonts w:asciiTheme="majorHAnsi" w:hAnsiTheme="majorHAnsi" w:cstheme="majorHAnsi"/>
          <w:i/>
          <w:iCs/>
          <w:sz w:val="20"/>
          <w:szCs w:val="20"/>
        </w:rPr>
        <w:t>Proceedings of the National Academy of Sciences</w:t>
      </w:r>
      <w:r w:rsidRPr="00C82AF4">
        <w:rPr>
          <w:rFonts w:asciiTheme="majorHAnsi" w:hAnsiTheme="majorHAnsi" w:cstheme="majorHAnsi"/>
          <w:sz w:val="20"/>
          <w:szCs w:val="20"/>
        </w:rPr>
        <w:t xml:space="preserve">, </w:t>
      </w:r>
      <w:r w:rsidRPr="00C82AF4">
        <w:rPr>
          <w:rFonts w:asciiTheme="majorHAnsi" w:hAnsiTheme="majorHAnsi" w:cstheme="majorHAnsi"/>
          <w:i/>
          <w:iCs/>
          <w:sz w:val="20"/>
          <w:szCs w:val="20"/>
        </w:rPr>
        <w:t>117</w:t>
      </w:r>
      <w:r w:rsidRPr="00C82AF4">
        <w:rPr>
          <w:rFonts w:asciiTheme="majorHAnsi" w:hAnsiTheme="majorHAnsi" w:cstheme="majorHAnsi"/>
          <w:sz w:val="20"/>
          <w:szCs w:val="20"/>
        </w:rPr>
        <w:t>, 17049-17055.</w:t>
      </w:r>
    </w:p>
    <w:p w14:paraId="367BF837" w14:textId="00EA095B"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Simmons, K. R., Eggleston, D. B., &amp; </w:t>
      </w:r>
      <w:proofErr w:type="spellStart"/>
      <w:r w:rsidRPr="00471AF7">
        <w:rPr>
          <w:rFonts w:asciiTheme="majorHAnsi" w:hAnsiTheme="majorHAnsi" w:cstheme="majorHAnsi"/>
          <w:sz w:val="20"/>
          <w:szCs w:val="20"/>
        </w:rPr>
        <w:t>Bohnenstiehl</w:t>
      </w:r>
      <w:proofErr w:type="spellEnd"/>
      <w:r w:rsidRPr="00471AF7">
        <w:rPr>
          <w:rFonts w:asciiTheme="majorHAnsi" w:hAnsiTheme="majorHAnsi" w:cstheme="majorHAnsi"/>
          <w:sz w:val="20"/>
          <w:szCs w:val="20"/>
        </w:rPr>
        <w:t xml:space="preserve">, D. W. R. (2021). Hurricane impacts on a coral reef soundscape. </w:t>
      </w:r>
      <w:proofErr w:type="spellStart"/>
      <w:r w:rsidRPr="00471AF7">
        <w:rPr>
          <w:rFonts w:asciiTheme="majorHAnsi" w:hAnsiTheme="majorHAnsi" w:cstheme="majorHAnsi"/>
          <w:i/>
          <w:iCs/>
          <w:sz w:val="20"/>
          <w:szCs w:val="20"/>
        </w:rPr>
        <w:t>PLoS</w:t>
      </w:r>
      <w:proofErr w:type="spellEnd"/>
      <w:r w:rsidRPr="00471AF7">
        <w:rPr>
          <w:rFonts w:asciiTheme="majorHAnsi" w:hAnsiTheme="majorHAnsi" w:cstheme="majorHAnsi"/>
          <w:i/>
          <w:iCs/>
          <w:sz w:val="20"/>
          <w:szCs w:val="20"/>
        </w:rPr>
        <w:t xml:space="preserve"> ONE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16</w:t>
      </w:r>
      <w:r w:rsidRPr="00471AF7">
        <w:rPr>
          <w:rFonts w:asciiTheme="majorHAnsi" w:hAnsiTheme="majorHAnsi" w:cstheme="majorHAnsi"/>
          <w:sz w:val="20"/>
          <w:szCs w:val="20"/>
        </w:rPr>
        <w:t>(2 February 2021), 1–27. https://doi.org/10.1371/journal.pone.0244599</w:t>
      </w:r>
    </w:p>
    <w:p w14:paraId="4CEE1D29"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Sirami</w:t>
      </w:r>
      <w:proofErr w:type="spellEnd"/>
      <w:r w:rsidRPr="00471AF7">
        <w:rPr>
          <w:rFonts w:asciiTheme="majorHAnsi" w:hAnsiTheme="majorHAnsi" w:cstheme="majorHAnsi"/>
          <w:sz w:val="20"/>
          <w:szCs w:val="20"/>
        </w:rPr>
        <w:t xml:space="preserve">, C., </w:t>
      </w:r>
      <w:proofErr w:type="spellStart"/>
      <w:r w:rsidRPr="00471AF7">
        <w:rPr>
          <w:rFonts w:asciiTheme="majorHAnsi" w:hAnsiTheme="majorHAnsi" w:cstheme="majorHAnsi"/>
          <w:sz w:val="20"/>
          <w:szCs w:val="20"/>
        </w:rPr>
        <w:t>Brotons</w:t>
      </w:r>
      <w:proofErr w:type="spellEnd"/>
      <w:r w:rsidRPr="00471AF7">
        <w:rPr>
          <w:rFonts w:asciiTheme="majorHAnsi" w:hAnsiTheme="majorHAnsi" w:cstheme="majorHAnsi"/>
          <w:sz w:val="20"/>
          <w:szCs w:val="20"/>
        </w:rPr>
        <w:t xml:space="preserve">, L., Burfield, I., </w:t>
      </w:r>
      <w:proofErr w:type="spellStart"/>
      <w:r w:rsidRPr="00471AF7">
        <w:rPr>
          <w:rFonts w:asciiTheme="majorHAnsi" w:hAnsiTheme="majorHAnsi" w:cstheme="majorHAnsi"/>
          <w:sz w:val="20"/>
          <w:szCs w:val="20"/>
        </w:rPr>
        <w:t>Fonderflick</w:t>
      </w:r>
      <w:proofErr w:type="spellEnd"/>
      <w:r w:rsidRPr="00471AF7">
        <w:rPr>
          <w:rFonts w:asciiTheme="majorHAnsi" w:hAnsiTheme="majorHAnsi" w:cstheme="majorHAnsi"/>
          <w:sz w:val="20"/>
          <w:szCs w:val="20"/>
        </w:rPr>
        <w:t xml:space="preserve">, J., &amp; Martin, J.-L. (2008). </w:t>
      </w:r>
      <w:proofErr w:type="spellStart"/>
      <w:r w:rsidRPr="00471AF7">
        <w:rPr>
          <w:rFonts w:asciiTheme="majorHAnsi" w:hAnsiTheme="majorHAnsi" w:cstheme="majorHAnsi"/>
          <w:sz w:val="20"/>
          <w:szCs w:val="20"/>
        </w:rPr>
        <w:t>Is land</w:t>
      </w:r>
      <w:proofErr w:type="spellEnd"/>
      <w:r w:rsidRPr="00471AF7">
        <w:rPr>
          <w:rFonts w:asciiTheme="majorHAnsi" w:hAnsiTheme="majorHAnsi" w:cstheme="majorHAnsi"/>
          <w:sz w:val="20"/>
          <w:szCs w:val="20"/>
        </w:rPr>
        <w:t xml:space="preserve"> abandonment having an impact on biodiversity? A meta-analytical approach to bird distribution changes in the north-western Mediterranean. </w:t>
      </w:r>
      <w:r w:rsidRPr="00471AF7">
        <w:rPr>
          <w:rFonts w:asciiTheme="majorHAnsi" w:hAnsiTheme="majorHAnsi" w:cstheme="majorHAnsi"/>
          <w:i/>
          <w:iCs/>
          <w:sz w:val="20"/>
          <w:szCs w:val="20"/>
        </w:rPr>
        <w:t>Biological Conservation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141</w:t>
      </w:r>
      <w:r w:rsidRPr="00471AF7">
        <w:rPr>
          <w:rFonts w:asciiTheme="majorHAnsi" w:hAnsiTheme="majorHAnsi" w:cstheme="majorHAnsi"/>
          <w:sz w:val="20"/>
          <w:szCs w:val="20"/>
        </w:rPr>
        <w:t>(2), 450–459. https://doi.org/10.1016/j.biocon.2007.10.015</w:t>
      </w:r>
    </w:p>
    <w:p w14:paraId="632C0087" w14:textId="77777777" w:rsidR="00471AF7" w:rsidRPr="008B5BB8" w:rsidRDefault="00471AF7" w:rsidP="00471AF7">
      <w:pPr>
        <w:pStyle w:val="Bibliography"/>
        <w:rPr>
          <w:rFonts w:asciiTheme="majorHAnsi" w:hAnsiTheme="majorHAnsi" w:cstheme="majorHAnsi"/>
          <w:sz w:val="20"/>
          <w:szCs w:val="20"/>
          <w:lang w:val="de-DE"/>
        </w:rPr>
      </w:pPr>
      <w:r w:rsidRPr="00471AF7">
        <w:rPr>
          <w:rFonts w:asciiTheme="majorHAnsi" w:hAnsiTheme="majorHAnsi" w:cstheme="majorHAnsi"/>
          <w:sz w:val="20"/>
          <w:szCs w:val="20"/>
        </w:rPr>
        <w:t xml:space="preserve">Stan Development Team (2020). </w:t>
      </w:r>
      <w:proofErr w:type="spellStart"/>
      <w:r w:rsidRPr="00471AF7">
        <w:rPr>
          <w:rFonts w:asciiTheme="majorHAnsi" w:hAnsiTheme="majorHAnsi" w:cstheme="majorHAnsi"/>
          <w:sz w:val="20"/>
          <w:szCs w:val="20"/>
        </w:rPr>
        <w:t>RStan</w:t>
      </w:r>
      <w:proofErr w:type="spellEnd"/>
      <w:r w:rsidRPr="00471AF7">
        <w:rPr>
          <w:rFonts w:asciiTheme="majorHAnsi" w:hAnsiTheme="majorHAnsi" w:cstheme="majorHAnsi"/>
          <w:sz w:val="20"/>
          <w:szCs w:val="20"/>
        </w:rPr>
        <w:t xml:space="preserve">: the R interface to Stan. </w:t>
      </w:r>
      <w:r w:rsidRPr="008B5BB8">
        <w:rPr>
          <w:rFonts w:asciiTheme="majorHAnsi" w:hAnsiTheme="majorHAnsi" w:cstheme="majorHAnsi"/>
          <w:sz w:val="20"/>
          <w:szCs w:val="20"/>
          <w:lang w:val="de-DE"/>
        </w:rPr>
        <w:t xml:space="preserve">R </w:t>
      </w:r>
      <w:proofErr w:type="spellStart"/>
      <w:r w:rsidRPr="008B5BB8">
        <w:rPr>
          <w:rFonts w:asciiTheme="majorHAnsi" w:hAnsiTheme="majorHAnsi" w:cstheme="majorHAnsi"/>
          <w:sz w:val="20"/>
          <w:szCs w:val="20"/>
          <w:lang w:val="de-DE"/>
        </w:rPr>
        <w:t>package</w:t>
      </w:r>
      <w:proofErr w:type="spellEnd"/>
      <w:r w:rsidRPr="008B5BB8">
        <w:rPr>
          <w:rFonts w:asciiTheme="majorHAnsi" w:hAnsiTheme="majorHAnsi" w:cstheme="majorHAnsi"/>
          <w:sz w:val="20"/>
          <w:szCs w:val="20"/>
          <w:lang w:val="de-DE"/>
        </w:rPr>
        <w:t xml:space="preserve"> </w:t>
      </w:r>
      <w:proofErr w:type="spellStart"/>
      <w:r w:rsidRPr="008B5BB8">
        <w:rPr>
          <w:rFonts w:asciiTheme="majorHAnsi" w:hAnsiTheme="majorHAnsi" w:cstheme="majorHAnsi"/>
          <w:sz w:val="20"/>
          <w:szCs w:val="20"/>
          <w:lang w:val="de-DE"/>
        </w:rPr>
        <w:t>version</w:t>
      </w:r>
      <w:proofErr w:type="spellEnd"/>
      <w:r w:rsidRPr="008B5BB8">
        <w:rPr>
          <w:rFonts w:asciiTheme="majorHAnsi" w:hAnsiTheme="majorHAnsi" w:cstheme="majorHAnsi"/>
          <w:sz w:val="20"/>
          <w:szCs w:val="20"/>
          <w:lang w:val="de-DE"/>
        </w:rPr>
        <w:t xml:space="preserve"> 2.21.2. </w:t>
      </w:r>
      <w:hyperlink r:id="rId23" w:history="1">
        <w:r w:rsidRPr="008B5BB8">
          <w:rPr>
            <w:rStyle w:val="Hyperlink"/>
            <w:rFonts w:asciiTheme="majorHAnsi" w:hAnsiTheme="majorHAnsi" w:cstheme="majorHAnsi"/>
            <w:sz w:val="20"/>
            <w:szCs w:val="20"/>
            <w:lang w:val="de-DE"/>
          </w:rPr>
          <w:t>https://mc-stan.org/</w:t>
        </w:r>
      </w:hyperlink>
    </w:p>
    <w:p w14:paraId="65E19D29" w14:textId="6D77DD0F"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Suding</w:t>
      </w:r>
      <w:proofErr w:type="spellEnd"/>
      <w:r w:rsidRPr="00471AF7">
        <w:rPr>
          <w:rFonts w:asciiTheme="majorHAnsi" w:hAnsiTheme="majorHAnsi" w:cstheme="majorHAnsi"/>
          <w:sz w:val="20"/>
          <w:szCs w:val="20"/>
        </w:rPr>
        <w:t xml:space="preserve">, K. N., </w:t>
      </w:r>
      <w:proofErr w:type="spellStart"/>
      <w:r w:rsidRPr="00471AF7">
        <w:rPr>
          <w:rFonts w:asciiTheme="majorHAnsi" w:hAnsiTheme="majorHAnsi" w:cstheme="majorHAnsi"/>
          <w:sz w:val="20"/>
          <w:szCs w:val="20"/>
        </w:rPr>
        <w:t>Lavorel</w:t>
      </w:r>
      <w:proofErr w:type="spellEnd"/>
      <w:r w:rsidRPr="00471AF7">
        <w:rPr>
          <w:rFonts w:asciiTheme="majorHAnsi" w:hAnsiTheme="majorHAnsi" w:cstheme="majorHAnsi"/>
          <w:sz w:val="20"/>
          <w:szCs w:val="20"/>
        </w:rPr>
        <w:t xml:space="preserve">, S., Chapin, F. S., Cornelissen, J. H. C., Díaz, S., Garnier, E., </w:t>
      </w:r>
      <w:r w:rsidR="003C505E">
        <w:rPr>
          <w:rFonts w:asciiTheme="majorHAnsi" w:hAnsiTheme="majorHAnsi" w:cstheme="majorHAnsi"/>
          <w:sz w:val="20"/>
          <w:szCs w:val="20"/>
        </w:rPr>
        <w:t>…</w:t>
      </w:r>
      <w:r w:rsidRPr="00471AF7">
        <w:rPr>
          <w:rFonts w:asciiTheme="majorHAnsi" w:hAnsiTheme="majorHAnsi" w:cstheme="majorHAnsi"/>
          <w:sz w:val="20"/>
          <w:szCs w:val="20"/>
        </w:rPr>
        <w:t xml:space="preserve"> </w:t>
      </w:r>
      <w:proofErr w:type="spellStart"/>
      <w:r w:rsidRPr="00471AF7">
        <w:rPr>
          <w:rFonts w:asciiTheme="majorHAnsi" w:hAnsiTheme="majorHAnsi" w:cstheme="majorHAnsi"/>
          <w:sz w:val="20"/>
          <w:szCs w:val="20"/>
        </w:rPr>
        <w:t>Navas</w:t>
      </w:r>
      <w:proofErr w:type="spellEnd"/>
      <w:r w:rsidRPr="00471AF7">
        <w:rPr>
          <w:rFonts w:asciiTheme="majorHAnsi" w:hAnsiTheme="majorHAnsi" w:cstheme="majorHAnsi"/>
          <w:sz w:val="20"/>
          <w:szCs w:val="20"/>
        </w:rPr>
        <w:t xml:space="preserve">, M. L. (2008). Scaling environmental change through the community-level: A trait-based response-and-effect framework for plants. </w:t>
      </w:r>
      <w:r w:rsidRPr="00471AF7">
        <w:rPr>
          <w:rFonts w:asciiTheme="majorHAnsi" w:hAnsiTheme="majorHAnsi" w:cstheme="majorHAnsi"/>
          <w:i/>
          <w:iCs/>
          <w:sz w:val="20"/>
          <w:szCs w:val="20"/>
        </w:rPr>
        <w:t>Global Change 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14</w:t>
      </w:r>
      <w:r w:rsidRPr="00471AF7">
        <w:rPr>
          <w:rFonts w:asciiTheme="majorHAnsi" w:hAnsiTheme="majorHAnsi" w:cstheme="majorHAnsi"/>
          <w:sz w:val="20"/>
          <w:szCs w:val="20"/>
        </w:rPr>
        <w:t>(5), 1125–1140. https://doi.org/10.1111/j.1365-2486.2008.01557.x</w:t>
      </w:r>
    </w:p>
    <w:p w14:paraId="1B5723FC"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Sueur</w:t>
      </w:r>
      <w:proofErr w:type="spellEnd"/>
      <w:r w:rsidRPr="00471AF7">
        <w:rPr>
          <w:rFonts w:asciiTheme="majorHAnsi" w:hAnsiTheme="majorHAnsi" w:cstheme="majorHAnsi"/>
          <w:sz w:val="20"/>
          <w:szCs w:val="20"/>
        </w:rPr>
        <w:t xml:space="preserve">, J., Krause, B., &amp; Farina, A. (2019). Climate Change Is Breaking Earth’s Beat. </w:t>
      </w:r>
      <w:r w:rsidRPr="00471AF7">
        <w:rPr>
          <w:rFonts w:asciiTheme="majorHAnsi" w:hAnsiTheme="majorHAnsi" w:cstheme="majorHAnsi"/>
          <w:i/>
          <w:iCs/>
          <w:sz w:val="20"/>
          <w:szCs w:val="20"/>
        </w:rPr>
        <w:t>Trends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34</w:t>
      </w:r>
      <w:r w:rsidRPr="00471AF7">
        <w:rPr>
          <w:rFonts w:asciiTheme="majorHAnsi" w:hAnsiTheme="majorHAnsi" w:cstheme="majorHAnsi"/>
          <w:sz w:val="20"/>
          <w:szCs w:val="20"/>
        </w:rPr>
        <w:t>(11), 971–973. https://doi.org/10.1016/j.tree.2019.07.014</w:t>
      </w:r>
    </w:p>
    <w:p w14:paraId="790C3836"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Takeuchi, K., Yoshioka, S.-I., &amp; </w:t>
      </w:r>
      <w:proofErr w:type="spellStart"/>
      <w:r w:rsidRPr="00471AF7">
        <w:rPr>
          <w:rFonts w:asciiTheme="majorHAnsi" w:hAnsiTheme="majorHAnsi" w:cstheme="majorHAnsi"/>
          <w:sz w:val="20"/>
          <w:szCs w:val="20"/>
        </w:rPr>
        <w:t>Fumoto</w:t>
      </w:r>
      <w:proofErr w:type="spellEnd"/>
      <w:r w:rsidRPr="00471AF7">
        <w:rPr>
          <w:rFonts w:asciiTheme="majorHAnsi" w:hAnsiTheme="majorHAnsi" w:cstheme="majorHAnsi"/>
          <w:sz w:val="20"/>
          <w:szCs w:val="20"/>
        </w:rPr>
        <w:t xml:space="preserve">, R. (1981). Land transformation on </w:t>
      </w:r>
      <w:proofErr w:type="spellStart"/>
      <w:r w:rsidRPr="00471AF7">
        <w:rPr>
          <w:rFonts w:asciiTheme="majorHAnsi" w:hAnsiTheme="majorHAnsi" w:cstheme="majorHAnsi"/>
          <w:sz w:val="20"/>
          <w:szCs w:val="20"/>
        </w:rPr>
        <w:t>okinawa</w:t>
      </w:r>
      <w:proofErr w:type="spellEnd"/>
      <w:r w:rsidRPr="00471AF7">
        <w:rPr>
          <w:rFonts w:asciiTheme="majorHAnsi" w:hAnsiTheme="majorHAnsi" w:cstheme="majorHAnsi"/>
          <w:sz w:val="20"/>
          <w:szCs w:val="20"/>
        </w:rPr>
        <w:t xml:space="preserve"> island, southwest Japan. </w:t>
      </w:r>
      <w:r w:rsidRPr="00471AF7">
        <w:rPr>
          <w:rFonts w:asciiTheme="majorHAnsi" w:hAnsiTheme="majorHAnsi" w:cstheme="majorHAnsi"/>
          <w:i/>
          <w:iCs/>
          <w:sz w:val="20"/>
          <w:szCs w:val="20"/>
        </w:rPr>
        <w:t>Geographical Reports of Tokyo Metropolitan University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16</w:t>
      </w:r>
      <w:r w:rsidRPr="00471AF7">
        <w:rPr>
          <w:rFonts w:asciiTheme="majorHAnsi" w:hAnsiTheme="majorHAnsi" w:cstheme="majorHAnsi"/>
          <w:sz w:val="20"/>
          <w:szCs w:val="20"/>
        </w:rPr>
        <w:t>, 113–129.</w:t>
      </w:r>
    </w:p>
    <w:p w14:paraId="64D55C43" w14:textId="2C8D98C2"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Testard</w:t>
      </w:r>
      <w:proofErr w:type="spellEnd"/>
      <w:r w:rsidRPr="00471AF7">
        <w:rPr>
          <w:rFonts w:asciiTheme="majorHAnsi" w:hAnsiTheme="majorHAnsi" w:cstheme="majorHAnsi"/>
          <w:sz w:val="20"/>
          <w:szCs w:val="20"/>
        </w:rPr>
        <w:t xml:space="preserve">, C., Larson, S. M., </w:t>
      </w:r>
      <w:proofErr w:type="spellStart"/>
      <w:r w:rsidRPr="00471AF7">
        <w:rPr>
          <w:rFonts w:asciiTheme="majorHAnsi" w:hAnsiTheme="majorHAnsi" w:cstheme="majorHAnsi"/>
          <w:sz w:val="20"/>
          <w:szCs w:val="20"/>
        </w:rPr>
        <w:t>Watowich</w:t>
      </w:r>
      <w:proofErr w:type="spellEnd"/>
      <w:r w:rsidRPr="00471AF7">
        <w:rPr>
          <w:rFonts w:asciiTheme="majorHAnsi" w:hAnsiTheme="majorHAnsi" w:cstheme="majorHAnsi"/>
          <w:sz w:val="20"/>
          <w:szCs w:val="20"/>
        </w:rPr>
        <w:t xml:space="preserve">, M. M., Kaplinsky, C. H., </w:t>
      </w:r>
      <w:proofErr w:type="spellStart"/>
      <w:r w:rsidRPr="00471AF7">
        <w:rPr>
          <w:rFonts w:asciiTheme="majorHAnsi" w:hAnsiTheme="majorHAnsi" w:cstheme="majorHAnsi"/>
          <w:sz w:val="20"/>
          <w:szCs w:val="20"/>
        </w:rPr>
        <w:t>Bernau</w:t>
      </w:r>
      <w:proofErr w:type="spellEnd"/>
      <w:r w:rsidRPr="00471AF7">
        <w:rPr>
          <w:rFonts w:asciiTheme="majorHAnsi" w:hAnsiTheme="majorHAnsi" w:cstheme="majorHAnsi"/>
          <w:sz w:val="20"/>
          <w:szCs w:val="20"/>
        </w:rPr>
        <w:t xml:space="preserve">, A., </w:t>
      </w:r>
      <w:proofErr w:type="spellStart"/>
      <w:r w:rsidRPr="00471AF7">
        <w:rPr>
          <w:rFonts w:asciiTheme="majorHAnsi" w:hAnsiTheme="majorHAnsi" w:cstheme="majorHAnsi"/>
          <w:sz w:val="20"/>
          <w:szCs w:val="20"/>
        </w:rPr>
        <w:t>Faulder</w:t>
      </w:r>
      <w:proofErr w:type="spellEnd"/>
      <w:r w:rsidRPr="00471AF7">
        <w:rPr>
          <w:rFonts w:asciiTheme="majorHAnsi" w:hAnsiTheme="majorHAnsi" w:cstheme="majorHAnsi"/>
          <w:sz w:val="20"/>
          <w:szCs w:val="20"/>
        </w:rPr>
        <w:t xml:space="preserve">, M., </w:t>
      </w:r>
      <w:r w:rsidR="003C505E">
        <w:rPr>
          <w:rFonts w:asciiTheme="majorHAnsi" w:hAnsiTheme="majorHAnsi" w:cstheme="majorHAnsi"/>
          <w:sz w:val="20"/>
          <w:szCs w:val="20"/>
        </w:rPr>
        <w:t>…</w:t>
      </w:r>
      <w:r w:rsidRPr="00471AF7">
        <w:rPr>
          <w:rFonts w:asciiTheme="majorHAnsi" w:hAnsiTheme="majorHAnsi" w:cstheme="majorHAnsi"/>
          <w:sz w:val="20"/>
          <w:szCs w:val="20"/>
        </w:rPr>
        <w:t xml:space="preserve"> Brent, L. J. N. (2021). Rhesus macaques build new social connections after a natural disaster. </w:t>
      </w:r>
      <w:r w:rsidRPr="00471AF7">
        <w:rPr>
          <w:rFonts w:asciiTheme="majorHAnsi" w:hAnsiTheme="majorHAnsi" w:cstheme="majorHAnsi"/>
          <w:i/>
          <w:iCs/>
          <w:sz w:val="20"/>
          <w:szCs w:val="20"/>
        </w:rPr>
        <w:t>Current 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31</w:t>
      </w:r>
      <w:r w:rsidRPr="00471AF7">
        <w:rPr>
          <w:rFonts w:asciiTheme="majorHAnsi" w:hAnsiTheme="majorHAnsi" w:cstheme="majorHAnsi"/>
          <w:sz w:val="20"/>
          <w:szCs w:val="20"/>
        </w:rPr>
        <w:t>(11), 2299-2309.e7. https://doi.org/10.1016/j.cub.2021.03.029</w:t>
      </w:r>
    </w:p>
    <w:p w14:paraId="68415ED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Tilman, D., Reich, P. B., &amp; Knops, J. M. H. (2006). Biodiversity and ecosystem stability in a decade-long grassland experiment.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441</w:t>
      </w:r>
      <w:r w:rsidRPr="00471AF7">
        <w:rPr>
          <w:rFonts w:asciiTheme="majorHAnsi" w:hAnsiTheme="majorHAnsi" w:cstheme="majorHAnsi"/>
          <w:sz w:val="20"/>
          <w:szCs w:val="20"/>
        </w:rPr>
        <w:t>(7093), 629–632. https://doi.org/10.1038/nature04742</w:t>
      </w:r>
    </w:p>
    <w:p w14:paraId="2EE12D09"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Toth, C. A., Pauli, B. P., McClure, C. J. W., Francis, C. D., Newman, P., Barber, J. R., &amp; Fristrup, K. (2022). A stochastic simulation model for assessing the masking effects of road noise for wildlife, outdoor recreation, and </w:t>
      </w:r>
      <w:proofErr w:type="spellStart"/>
      <w:r w:rsidRPr="00471AF7">
        <w:rPr>
          <w:rFonts w:asciiTheme="majorHAnsi" w:hAnsiTheme="majorHAnsi" w:cstheme="majorHAnsi"/>
          <w:sz w:val="20"/>
          <w:szCs w:val="20"/>
        </w:rPr>
        <w:t>bioacoustic</w:t>
      </w:r>
      <w:proofErr w:type="spellEnd"/>
      <w:r w:rsidRPr="00471AF7">
        <w:rPr>
          <w:rFonts w:asciiTheme="majorHAnsi" w:hAnsiTheme="majorHAnsi" w:cstheme="majorHAnsi"/>
          <w:sz w:val="20"/>
          <w:szCs w:val="20"/>
        </w:rPr>
        <w:t xml:space="preserve"> monitoring. </w:t>
      </w:r>
      <w:proofErr w:type="spellStart"/>
      <w:r w:rsidRPr="00471AF7">
        <w:rPr>
          <w:rFonts w:asciiTheme="majorHAnsi" w:hAnsiTheme="majorHAnsi" w:cstheme="majorHAnsi"/>
          <w:i/>
          <w:iCs/>
          <w:sz w:val="20"/>
          <w:szCs w:val="20"/>
        </w:rPr>
        <w:t>Oecologia</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199</w:t>
      </w:r>
      <w:r w:rsidRPr="00471AF7">
        <w:rPr>
          <w:rFonts w:asciiTheme="majorHAnsi" w:hAnsiTheme="majorHAnsi" w:cstheme="majorHAnsi"/>
          <w:sz w:val="20"/>
          <w:szCs w:val="20"/>
        </w:rPr>
        <w:t>(1), 217–228. https://doi.org/10.1007/s00442-022-05171-2</w:t>
      </w:r>
    </w:p>
    <w:p w14:paraId="0F898990"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Uchida, K., &amp; </w:t>
      </w:r>
      <w:proofErr w:type="spellStart"/>
      <w:r w:rsidRPr="00471AF7">
        <w:rPr>
          <w:rFonts w:asciiTheme="majorHAnsi" w:hAnsiTheme="majorHAnsi" w:cstheme="majorHAnsi"/>
          <w:sz w:val="20"/>
          <w:szCs w:val="20"/>
        </w:rPr>
        <w:t>Ushimaru</w:t>
      </w:r>
      <w:proofErr w:type="spellEnd"/>
      <w:r w:rsidRPr="00471AF7">
        <w:rPr>
          <w:rFonts w:asciiTheme="majorHAnsi" w:hAnsiTheme="majorHAnsi" w:cstheme="majorHAnsi"/>
          <w:sz w:val="20"/>
          <w:szCs w:val="20"/>
        </w:rPr>
        <w:t xml:space="preserve">, A. (2014). Biodiversity declines due to abandonment and intensification of agricultural lands: Patterns and mechanisms. </w:t>
      </w:r>
      <w:r w:rsidRPr="00471AF7">
        <w:rPr>
          <w:rFonts w:asciiTheme="majorHAnsi" w:hAnsiTheme="majorHAnsi" w:cstheme="majorHAnsi"/>
          <w:i/>
          <w:iCs/>
          <w:sz w:val="20"/>
          <w:szCs w:val="20"/>
        </w:rPr>
        <w:t>Ecological Monographs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84</w:t>
      </w:r>
      <w:r w:rsidRPr="00471AF7">
        <w:rPr>
          <w:rFonts w:asciiTheme="majorHAnsi" w:hAnsiTheme="majorHAnsi" w:cstheme="majorHAnsi"/>
          <w:sz w:val="20"/>
          <w:szCs w:val="20"/>
        </w:rPr>
        <w:t>(4), 637–658. https://doi.org/10.1890/13-2170.1</w:t>
      </w:r>
    </w:p>
    <w:p w14:paraId="4C42658E" w14:textId="32CFDCDE" w:rsidR="002970BF" w:rsidRDefault="002970BF" w:rsidP="00471AF7">
      <w:pPr>
        <w:pStyle w:val="Bibliography"/>
        <w:rPr>
          <w:rFonts w:asciiTheme="majorHAnsi" w:hAnsiTheme="majorHAnsi" w:cstheme="majorHAnsi"/>
          <w:sz w:val="20"/>
          <w:szCs w:val="20"/>
        </w:rPr>
      </w:pPr>
      <w:r w:rsidRPr="002970BF">
        <w:rPr>
          <w:rFonts w:asciiTheme="majorHAnsi" w:hAnsiTheme="majorHAnsi" w:cstheme="majorHAnsi"/>
          <w:sz w:val="20"/>
          <w:szCs w:val="20"/>
        </w:rPr>
        <w:t xml:space="preserve">Van </w:t>
      </w:r>
      <w:proofErr w:type="spellStart"/>
      <w:r w:rsidRPr="002970BF">
        <w:rPr>
          <w:rFonts w:asciiTheme="majorHAnsi" w:hAnsiTheme="majorHAnsi" w:cstheme="majorHAnsi"/>
          <w:sz w:val="20"/>
          <w:szCs w:val="20"/>
        </w:rPr>
        <w:t>Parijs</w:t>
      </w:r>
      <w:proofErr w:type="spellEnd"/>
      <w:r w:rsidRPr="002970BF">
        <w:rPr>
          <w:rFonts w:asciiTheme="majorHAnsi" w:hAnsiTheme="majorHAnsi" w:cstheme="majorHAnsi"/>
          <w:sz w:val="20"/>
          <w:szCs w:val="20"/>
        </w:rPr>
        <w:t>, S.</w:t>
      </w:r>
      <w:r>
        <w:rPr>
          <w:rFonts w:asciiTheme="majorHAnsi" w:hAnsiTheme="majorHAnsi" w:cstheme="majorHAnsi"/>
          <w:sz w:val="20"/>
          <w:szCs w:val="20"/>
        </w:rPr>
        <w:t xml:space="preserve"> </w:t>
      </w:r>
      <w:r w:rsidRPr="002970BF">
        <w:rPr>
          <w:rFonts w:asciiTheme="majorHAnsi" w:hAnsiTheme="majorHAnsi" w:cstheme="majorHAnsi"/>
          <w:sz w:val="20"/>
          <w:szCs w:val="20"/>
        </w:rPr>
        <w:t xml:space="preserve">M., Baumgartner, M., </w:t>
      </w:r>
      <w:proofErr w:type="spellStart"/>
      <w:r w:rsidRPr="002970BF">
        <w:rPr>
          <w:rFonts w:asciiTheme="majorHAnsi" w:hAnsiTheme="majorHAnsi" w:cstheme="majorHAnsi"/>
          <w:sz w:val="20"/>
          <w:szCs w:val="20"/>
        </w:rPr>
        <w:t>Cholewiak</w:t>
      </w:r>
      <w:proofErr w:type="spellEnd"/>
      <w:r w:rsidRPr="002970BF">
        <w:rPr>
          <w:rFonts w:asciiTheme="majorHAnsi" w:hAnsiTheme="majorHAnsi" w:cstheme="majorHAnsi"/>
          <w:sz w:val="20"/>
          <w:szCs w:val="20"/>
        </w:rPr>
        <w:t xml:space="preserve">, D., Davis, G., </w:t>
      </w:r>
      <w:proofErr w:type="spellStart"/>
      <w:r w:rsidRPr="002970BF">
        <w:rPr>
          <w:rFonts w:asciiTheme="majorHAnsi" w:hAnsiTheme="majorHAnsi" w:cstheme="majorHAnsi"/>
          <w:sz w:val="20"/>
          <w:szCs w:val="20"/>
        </w:rPr>
        <w:t>Gedamke</w:t>
      </w:r>
      <w:proofErr w:type="spellEnd"/>
      <w:r w:rsidRPr="002970BF">
        <w:rPr>
          <w:rFonts w:asciiTheme="majorHAnsi" w:hAnsiTheme="majorHAnsi" w:cstheme="majorHAnsi"/>
          <w:sz w:val="20"/>
          <w:szCs w:val="20"/>
        </w:rPr>
        <w:t xml:space="preserve">, J., Gerlach, D., </w:t>
      </w:r>
      <w:r>
        <w:rPr>
          <w:rFonts w:asciiTheme="majorHAnsi" w:hAnsiTheme="majorHAnsi" w:cstheme="majorHAnsi"/>
          <w:sz w:val="20"/>
          <w:szCs w:val="20"/>
        </w:rPr>
        <w:t>… Thompson, M. (</w:t>
      </w:r>
      <w:r w:rsidRPr="002970BF">
        <w:rPr>
          <w:rFonts w:asciiTheme="majorHAnsi" w:hAnsiTheme="majorHAnsi" w:cstheme="majorHAnsi"/>
          <w:sz w:val="20"/>
          <w:szCs w:val="20"/>
        </w:rPr>
        <w:t>2015</w:t>
      </w:r>
      <w:r>
        <w:rPr>
          <w:rFonts w:asciiTheme="majorHAnsi" w:hAnsiTheme="majorHAnsi" w:cstheme="majorHAnsi"/>
          <w:sz w:val="20"/>
          <w:szCs w:val="20"/>
        </w:rPr>
        <w:t>)</w:t>
      </w:r>
      <w:r w:rsidRPr="002970BF">
        <w:rPr>
          <w:rFonts w:asciiTheme="majorHAnsi" w:hAnsiTheme="majorHAnsi" w:cstheme="majorHAnsi"/>
          <w:sz w:val="20"/>
          <w:szCs w:val="20"/>
        </w:rPr>
        <w:t xml:space="preserve">. NEPAN: A US Northeast passive acoustic sensing network for monitoring, reducing threats and the conservation of marine animals. </w:t>
      </w:r>
      <w:r w:rsidRPr="002970BF">
        <w:rPr>
          <w:rFonts w:asciiTheme="majorHAnsi" w:hAnsiTheme="majorHAnsi" w:cstheme="majorHAnsi"/>
          <w:i/>
          <w:iCs/>
          <w:sz w:val="20"/>
          <w:szCs w:val="20"/>
        </w:rPr>
        <w:t>Marine Technology Society Journal, 49</w:t>
      </w:r>
      <w:r w:rsidRPr="002970BF">
        <w:rPr>
          <w:rFonts w:asciiTheme="majorHAnsi" w:hAnsiTheme="majorHAnsi" w:cstheme="majorHAnsi"/>
          <w:sz w:val="20"/>
          <w:szCs w:val="20"/>
        </w:rPr>
        <w:t>, 70-86.</w:t>
      </w:r>
    </w:p>
    <w:p w14:paraId="256A8A2D" w14:textId="412890A8" w:rsidR="00471AF7" w:rsidRPr="00471AF7" w:rsidRDefault="00471AF7" w:rsidP="00471AF7">
      <w:pPr>
        <w:pStyle w:val="Bibliography"/>
        <w:rPr>
          <w:rStyle w:val="Hyperlink"/>
          <w:rFonts w:asciiTheme="majorHAnsi" w:hAnsiTheme="majorHAnsi" w:cstheme="majorHAnsi"/>
          <w:sz w:val="20"/>
          <w:szCs w:val="20"/>
        </w:rPr>
      </w:pPr>
      <w:r w:rsidRPr="00471AF7">
        <w:rPr>
          <w:rFonts w:asciiTheme="majorHAnsi" w:hAnsiTheme="majorHAnsi" w:cstheme="majorHAnsi"/>
          <w:sz w:val="20"/>
          <w:szCs w:val="20"/>
        </w:rPr>
        <w:t>Villanueva-Rivera</w:t>
      </w:r>
      <w:r>
        <w:rPr>
          <w:rFonts w:asciiTheme="majorHAnsi" w:hAnsiTheme="majorHAnsi" w:cstheme="majorHAnsi"/>
          <w:sz w:val="20"/>
          <w:szCs w:val="20"/>
        </w:rPr>
        <w:t>, L. J.,</w:t>
      </w:r>
      <w:r w:rsidRPr="00471AF7">
        <w:rPr>
          <w:rFonts w:asciiTheme="majorHAnsi" w:hAnsiTheme="majorHAnsi" w:cstheme="majorHAnsi"/>
          <w:sz w:val="20"/>
          <w:szCs w:val="20"/>
        </w:rPr>
        <w:t xml:space="preserve"> </w:t>
      </w:r>
      <w:r>
        <w:rPr>
          <w:rFonts w:asciiTheme="majorHAnsi" w:hAnsiTheme="majorHAnsi" w:cstheme="majorHAnsi"/>
          <w:sz w:val="20"/>
          <w:szCs w:val="20"/>
        </w:rPr>
        <w:t>&amp;</w:t>
      </w:r>
      <w:r w:rsidRPr="00471AF7">
        <w:rPr>
          <w:rFonts w:asciiTheme="majorHAnsi" w:hAnsiTheme="majorHAnsi" w:cstheme="majorHAnsi"/>
          <w:sz w:val="20"/>
          <w:szCs w:val="20"/>
        </w:rPr>
        <w:t xml:space="preserve"> </w:t>
      </w:r>
      <w:proofErr w:type="spellStart"/>
      <w:r w:rsidRPr="00471AF7">
        <w:rPr>
          <w:rFonts w:asciiTheme="majorHAnsi" w:hAnsiTheme="majorHAnsi" w:cstheme="majorHAnsi"/>
          <w:sz w:val="20"/>
          <w:szCs w:val="20"/>
        </w:rPr>
        <w:t>Pijanowski</w:t>
      </w:r>
      <w:proofErr w:type="spellEnd"/>
      <w:r w:rsidRPr="00471AF7">
        <w:rPr>
          <w:rFonts w:asciiTheme="majorHAnsi" w:hAnsiTheme="majorHAnsi" w:cstheme="majorHAnsi"/>
          <w:sz w:val="20"/>
          <w:szCs w:val="20"/>
        </w:rPr>
        <w:t xml:space="preserve"> </w:t>
      </w:r>
      <w:r>
        <w:rPr>
          <w:rFonts w:asciiTheme="majorHAnsi" w:hAnsiTheme="majorHAnsi" w:cstheme="majorHAnsi"/>
          <w:sz w:val="20"/>
          <w:szCs w:val="20"/>
        </w:rPr>
        <w:t xml:space="preserve">B. C. </w:t>
      </w:r>
      <w:r w:rsidRPr="00471AF7">
        <w:rPr>
          <w:rFonts w:asciiTheme="majorHAnsi" w:hAnsiTheme="majorHAnsi" w:cstheme="majorHAnsi"/>
          <w:sz w:val="20"/>
          <w:szCs w:val="20"/>
        </w:rPr>
        <w:t xml:space="preserve">(2018). </w:t>
      </w:r>
      <w:proofErr w:type="spellStart"/>
      <w:r w:rsidRPr="00471AF7">
        <w:rPr>
          <w:rFonts w:asciiTheme="majorHAnsi" w:hAnsiTheme="majorHAnsi" w:cstheme="majorHAnsi"/>
          <w:sz w:val="20"/>
          <w:szCs w:val="20"/>
        </w:rPr>
        <w:t>soundecology</w:t>
      </w:r>
      <w:proofErr w:type="spellEnd"/>
      <w:r w:rsidRPr="00471AF7">
        <w:rPr>
          <w:rFonts w:asciiTheme="majorHAnsi" w:hAnsiTheme="majorHAnsi" w:cstheme="majorHAnsi"/>
          <w:sz w:val="20"/>
          <w:szCs w:val="20"/>
        </w:rPr>
        <w:t xml:space="preserve">: Soundscape Ecology. R package version 1.3.3.  </w:t>
      </w:r>
      <w:hyperlink r:id="rId24" w:history="1">
        <w:r w:rsidRPr="00471AF7">
          <w:rPr>
            <w:rStyle w:val="Hyperlink"/>
            <w:rFonts w:asciiTheme="majorHAnsi" w:hAnsiTheme="majorHAnsi" w:cstheme="majorHAnsi"/>
            <w:sz w:val="20"/>
            <w:szCs w:val="20"/>
          </w:rPr>
          <w:t>https://CRAN.R-project.org/package=soundecology</w:t>
        </w:r>
      </w:hyperlink>
    </w:p>
    <w:p w14:paraId="2A6F243E" w14:textId="70ED67C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Vogel, A., Manning, P., </w:t>
      </w:r>
      <w:proofErr w:type="spellStart"/>
      <w:r w:rsidRPr="00471AF7">
        <w:rPr>
          <w:rFonts w:asciiTheme="majorHAnsi" w:hAnsiTheme="majorHAnsi" w:cstheme="majorHAnsi"/>
          <w:sz w:val="20"/>
          <w:szCs w:val="20"/>
        </w:rPr>
        <w:t>Cadotte</w:t>
      </w:r>
      <w:proofErr w:type="spellEnd"/>
      <w:r w:rsidRPr="00471AF7">
        <w:rPr>
          <w:rFonts w:asciiTheme="majorHAnsi" w:hAnsiTheme="majorHAnsi" w:cstheme="majorHAnsi"/>
          <w:sz w:val="20"/>
          <w:szCs w:val="20"/>
        </w:rPr>
        <w:t xml:space="preserve">, M. W., Cowles, J., Isbell, F., </w:t>
      </w:r>
      <w:proofErr w:type="spellStart"/>
      <w:r w:rsidRPr="00471AF7">
        <w:rPr>
          <w:rFonts w:asciiTheme="majorHAnsi" w:hAnsiTheme="majorHAnsi" w:cstheme="majorHAnsi"/>
          <w:sz w:val="20"/>
          <w:szCs w:val="20"/>
        </w:rPr>
        <w:t>Jousset</w:t>
      </w:r>
      <w:proofErr w:type="spellEnd"/>
      <w:r w:rsidRPr="00471AF7">
        <w:rPr>
          <w:rFonts w:asciiTheme="majorHAnsi" w:hAnsiTheme="majorHAnsi" w:cstheme="majorHAnsi"/>
          <w:sz w:val="20"/>
          <w:szCs w:val="20"/>
        </w:rPr>
        <w:t xml:space="preserve">, A. L. C., </w:t>
      </w:r>
      <w:r w:rsidR="003C505E">
        <w:rPr>
          <w:rFonts w:asciiTheme="majorHAnsi" w:hAnsiTheme="majorHAnsi" w:cstheme="majorHAnsi"/>
          <w:sz w:val="20"/>
          <w:szCs w:val="20"/>
        </w:rPr>
        <w:t xml:space="preserve">… </w:t>
      </w:r>
      <w:r w:rsidRPr="00471AF7">
        <w:rPr>
          <w:rFonts w:asciiTheme="majorHAnsi" w:hAnsiTheme="majorHAnsi" w:cstheme="majorHAnsi"/>
          <w:sz w:val="20"/>
          <w:szCs w:val="20"/>
        </w:rPr>
        <w:t xml:space="preserve">Wagg, C. (2019). Lost in trait space: Species-poor communities are inflexible in properties that drive ecosystem functioning. In </w:t>
      </w:r>
      <w:r w:rsidRPr="00471AF7">
        <w:rPr>
          <w:rFonts w:asciiTheme="majorHAnsi" w:hAnsiTheme="majorHAnsi" w:cstheme="majorHAnsi"/>
          <w:i/>
          <w:iCs/>
          <w:sz w:val="20"/>
          <w:szCs w:val="20"/>
        </w:rPr>
        <w:t>Advances in Ecological Research</w:t>
      </w:r>
      <w:r w:rsidRPr="00471AF7">
        <w:rPr>
          <w:rFonts w:asciiTheme="majorHAnsi" w:hAnsiTheme="majorHAnsi" w:cstheme="majorHAnsi"/>
          <w:sz w:val="20"/>
          <w:szCs w:val="20"/>
        </w:rPr>
        <w:t xml:space="preserve"> (1st ed., Vol. 61, p. 131). Elsevier Ltd. https://doi.org/10.1016/bs.aecr.2019.06.002</w:t>
      </w:r>
    </w:p>
    <w:p w14:paraId="04CE2A94"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Vokurková</w:t>
      </w:r>
      <w:proofErr w:type="spellEnd"/>
      <w:r w:rsidRPr="00471AF7">
        <w:rPr>
          <w:rFonts w:asciiTheme="majorHAnsi" w:hAnsiTheme="majorHAnsi" w:cstheme="majorHAnsi"/>
          <w:sz w:val="20"/>
          <w:szCs w:val="20"/>
        </w:rPr>
        <w:t xml:space="preserve">, J., </w:t>
      </w:r>
      <w:proofErr w:type="spellStart"/>
      <w:r w:rsidRPr="00471AF7">
        <w:rPr>
          <w:rFonts w:asciiTheme="majorHAnsi" w:hAnsiTheme="majorHAnsi" w:cstheme="majorHAnsi"/>
          <w:sz w:val="20"/>
          <w:szCs w:val="20"/>
        </w:rPr>
        <w:t>Motombi</w:t>
      </w:r>
      <w:proofErr w:type="spellEnd"/>
      <w:r w:rsidRPr="00471AF7">
        <w:rPr>
          <w:rFonts w:asciiTheme="majorHAnsi" w:hAnsiTheme="majorHAnsi" w:cstheme="majorHAnsi"/>
          <w:sz w:val="20"/>
          <w:szCs w:val="20"/>
        </w:rPr>
        <w:t xml:space="preserve">, F. N., Ferenc, M., </w:t>
      </w:r>
      <w:proofErr w:type="spellStart"/>
      <w:r w:rsidRPr="00471AF7">
        <w:rPr>
          <w:rFonts w:asciiTheme="majorHAnsi" w:hAnsiTheme="majorHAnsi" w:cstheme="majorHAnsi"/>
          <w:sz w:val="20"/>
          <w:szCs w:val="20"/>
        </w:rPr>
        <w:t>Hořák</w:t>
      </w:r>
      <w:proofErr w:type="spellEnd"/>
      <w:r w:rsidRPr="00471AF7">
        <w:rPr>
          <w:rFonts w:asciiTheme="majorHAnsi" w:hAnsiTheme="majorHAnsi" w:cstheme="majorHAnsi"/>
          <w:sz w:val="20"/>
          <w:szCs w:val="20"/>
        </w:rPr>
        <w:t xml:space="preserve">, D., &amp; </w:t>
      </w:r>
      <w:proofErr w:type="spellStart"/>
      <w:r w:rsidRPr="00471AF7">
        <w:rPr>
          <w:rFonts w:asciiTheme="majorHAnsi" w:hAnsiTheme="majorHAnsi" w:cstheme="majorHAnsi"/>
          <w:sz w:val="20"/>
          <w:szCs w:val="20"/>
        </w:rPr>
        <w:t>Sedláček</w:t>
      </w:r>
      <w:proofErr w:type="spellEnd"/>
      <w:r w:rsidRPr="00471AF7">
        <w:rPr>
          <w:rFonts w:asciiTheme="majorHAnsi" w:hAnsiTheme="majorHAnsi" w:cstheme="majorHAnsi"/>
          <w:sz w:val="20"/>
          <w:szCs w:val="20"/>
        </w:rPr>
        <w:t xml:space="preserve">, O. (2018). Seasonality of vocal activity of a bird community in an Afrotropical lowland rain forest. </w:t>
      </w:r>
      <w:r w:rsidRPr="00471AF7">
        <w:rPr>
          <w:rFonts w:asciiTheme="majorHAnsi" w:hAnsiTheme="majorHAnsi" w:cstheme="majorHAnsi"/>
          <w:i/>
          <w:iCs/>
          <w:sz w:val="20"/>
          <w:szCs w:val="20"/>
        </w:rPr>
        <w:t>Journal of Tropical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34</w:t>
      </w:r>
      <w:r w:rsidRPr="00471AF7">
        <w:rPr>
          <w:rFonts w:asciiTheme="majorHAnsi" w:hAnsiTheme="majorHAnsi" w:cstheme="majorHAnsi"/>
          <w:sz w:val="20"/>
          <w:szCs w:val="20"/>
        </w:rPr>
        <w:t>, 53–64. https://doi.org/10.1017/S0266467418000056</w:t>
      </w:r>
    </w:p>
    <w:p w14:paraId="74443140"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Wang, S., </w:t>
      </w:r>
      <w:proofErr w:type="spellStart"/>
      <w:r w:rsidRPr="00471AF7">
        <w:rPr>
          <w:rFonts w:asciiTheme="majorHAnsi" w:hAnsiTheme="majorHAnsi" w:cstheme="majorHAnsi"/>
          <w:sz w:val="20"/>
          <w:szCs w:val="20"/>
        </w:rPr>
        <w:t>Loreau</w:t>
      </w:r>
      <w:proofErr w:type="spellEnd"/>
      <w:r w:rsidRPr="00471AF7">
        <w:rPr>
          <w:rFonts w:asciiTheme="majorHAnsi" w:hAnsiTheme="majorHAnsi" w:cstheme="majorHAnsi"/>
          <w:sz w:val="20"/>
          <w:szCs w:val="20"/>
        </w:rPr>
        <w:t xml:space="preserve">, M., </w:t>
      </w:r>
      <w:proofErr w:type="spellStart"/>
      <w:r w:rsidRPr="00471AF7">
        <w:rPr>
          <w:rFonts w:asciiTheme="majorHAnsi" w:hAnsiTheme="majorHAnsi" w:cstheme="majorHAnsi"/>
          <w:sz w:val="20"/>
          <w:szCs w:val="20"/>
        </w:rPr>
        <w:t>Arnoldi</w:t>
      </w:r>
      <w:proofErr w:type="spellEnd"/>
      <w:r w:rsidRPr="00471AF7">
        <w:rPr>
          <w:rFonts w:asciiTheme="majorHAnsi" w:hAnsiTheme="majorHAnsi" w:cstheme="majorHAnsi"/>
          <w:sz w:val="20"/>
          <w:szCs w:val="20"/>
        </w:rPr>
        <w:t xml:space="preserve">, J.-F., Fang, J., Rahman, K. Abd., Tao, S., &amp; de </w:t>
      </w:r>
      <w:proofErr w:type="spellStart"/>
      <w:r w:rsidRPr="00471AF7">
        <w:rPr>
          <w:rFonts w:asciiTheme="majorHAnsi" w:hAnsiTheme="majorHAnsi" w:cstheme="majorHAnsi"/>
          <w:sz w:val="20"/>
          <w:szCs w:val="20"/>
        </w:rPr>
        <w:t>Mazancourt</w:t>
      </w:r>
      <w:proofErr w:type="spellEnd"/>
      <w:r w:rsidRPr="00471AF7">
        <w:rPr>
          <w:rFonts w:asciiTheme="majorHAnsi" w:hAnsiTheme="majorHAnsi" w:cstheme="majorHAnsi"/>
          <w:sz w:val="20"/>
          <w:szCs w:val="20"/>
        </w:rPr>
        <w:t xml:space="preserve">, C. (2017). An invariability-area relationship sheds new light on the spatial scaling of ecological stability. </w:t>
      </w:r>
      <w:r w:rsidRPr="00471AF7">
        <w:rPr>
          <w:rFonts w:asciiTheme="majorHAnsi" w:hAnsiTheme="majorHAnsi" w:cstheme="majorHAnsi"/>
          <w:i/>
          <w:iCs/>
          <w:sz w:val="20"/>
          <w:szCs w:val="20"/>
        </w:rPr>
        <w:t>Nature Communications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w:t>
      </w:r>
      <w:r w:rsidRPr="00471AF7">
        <w:rPr>
          <w:rFonts w:asciiTheme="majorHAnsi" w:hAnsiTheme="majorHAnsi" w:cstheme="majorHAnsi"/>
          <w:sz w:val="20"/>
          <w:szCs w:val="20"/>
        </w:rPr>
        <w:t>(May), 15211–15211. https://doi.org/10.1038/ncomms15211</w:t>
      </w:r>
    </w:p>
    <w:p w14:paraId="77225B02" w14:textId="5B5514D6"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Wang, S., </w:t>
      </w:r>
      <w:proofErr w:type="spellStart"/>
      <w:r w:rsidRPr="00471AF7">
        <w:rPr>
          <w:rFonts w:asciiTheme="majorHAnsi" w:hAnsiTheme="majorHAnsi" w:cstheme="majorHAnsi"/>
          <w:sz w:val="20"/>
          <w:szCs w:val="20"/>
        </w:rPr>
        <w:t>Loreau</w:t>
      </w:r>
      <w:proofErr w:type="spellEnd"/>
      <w:r w:rsidRPr="00471AF7">
        <w:rPr>
          <w:rFonts w:asciiTheme="majorHAnsi" w:hAnsiTheme="majorHAnsi" w:cstheme="majorHAnsi"/>
          <w:sz w:val="20"/>
          <w:szCs w:val="20"/>
        </w:rPr>
        <w:t xml:space="preserve">, M., de </w:t>
      </w:r>
      <w:proofErr w:type="spellStart"/>
      <w:r w:rsidRPr="00471AF7">
        <w:rPr>
          <w:rFonts w:asciiTheme="majorHAnsi" w:hAnsiTheme="majorHAnsi" w:cstheme="majorHAnsi"/>
          <w:sz w:val="20"/>
          <w:szCs w:val="20"/>
        </w:rPr>
        <w:t>Mazancourt</w:t>
      </w:r>
      <w:proofErr w:type="spellEnd"/>
      <w:r w:rsidRPr="00471AF7">
        <w:rPr>
          <w:rFonts w:asciiTheme="majorHAnsi" w:hAnsiTheme="majorHAnsi" w:cstheme="majorHAnsi"/>
          <w:sz w:val="20"/>
          <w:szCs w:val="20"/>
        </w:rPr>
        <w:t xml:space="preserve">, C., Isbell, F., </w:t>
      </w:r>
      <w:proofErr w:type="spellStart"/>
      <w:r w:rsidRPr="00471AF7">
        <w:rPr>
          <w:rFonts w:asciiTheme="majorHAnsi" w:hAnsiTheme="majorHAnsi" w:cstheme="majorHAnsi"/>
          <w:sz w:val="20"/>
          <w:szCs w:val="20"/>
        </w:rPr>
        <w:t>Beierkuhnlein</w:t>
      </w:r>
      <w:proofErr w:type="spellEnd"/>
      <w:r w:rsidRPr="00471AF7">
        <w:rPr>
          <w:rFonts w:asciiTheme="majorHAnsi" w:hAnsiTheme="majorHAnsi" w:cstheme="majorHAnsi"/>
          <w:sz w:val="20"/>
          <w:szCs w:val="20"/>
        </w:rPr>
        <w:t xml:space="preserve">, C., Connolly, J., … Craven, D. (2021). Biotic homogenization destabilizes ecosystem functioning by decreasing spatial asynchrony. </w:t>
      </w:r>
      <w:r w:rsidRPr="00471AF7">
        <w:rPr>
          <w:rFonts w:asciiTheme="majorHAnsi" w:hAnsiTheme="majorHAnsi" w:cstheme="majorHAnsi"/>
          <w:i/>
          <w:iCs/>
          <w:sz w:val="20"/>
          <w:szCs w:val="20"/>
        </w:rPr>
        <w:t>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102</w:t>
      </w:r>
      <w:r w:rsidRPr="00471AF7">
        <w:rPr>
          <w:rFonts w:asciiTheme="majorHAnsi" w:hAnsiTheme="majorHAnsi" w:cstheme="majorHAnsi"/>
          <w:sz w:val="20"/>
          <w:szCs w:val="20"/>
        </w:rPr>
        <w:t>(6), 1–10. https://doi.org/10.1002/ecy.3332</w:t>
      </w:r>
    </w:p>
    <w:p w14:paraId="7C0A582E"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White, L., O’Connor, N. E., Yang, Q., Emmerson, M. C., &amp; Donohue, I. (2020). Individual species provide multifaceted contributions to the stability of ecosystems. </w:t>
      </w:r>
      <w:r w:rsidRPr="00471AF7">
        <w:rPr>
          <w:rFonts w:asciiTheme="majorHAnsi" w:hAnsiTheme="majorHAnsi" w:cstheme="majorHAnsi"/>
          <w:i/>
          <w:iCs/>
          <w:sz w:val="20"/>
          <w:szCs w:val="20"/>
        </w:rPr>
        <w:t>Nature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w:t>
      </w:r>
      <w:r w:rsidRPr="00471AF7">
        <w:rPr>
          <w:rFonts w:asciiTheme="majorHAnsi" w:hAnsiTheme="majorHAnsi" w:cstheme="majorHAnsi"/>
          <w:sz w:val="20"/>
          <w:szCs w:val="20"/>
        </w:rPr>
        <w:t>. https://doi.org/10.1038/s41559-020-01315-w</w:t>
      </w:r>
    </w:p>
    <w:p w14:paraId="33E5D1A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Wiley, J. W., &amp; </w:t>
      </w:r>
      <w:proofErr w:type="spellStart"/>
      <w:r w:rsidRPr="00471AF7">
        <w:rPr>
          <w:rFonts w:asciiTheme="majorHAnsi" w:hAnsiTheme="majorHAnsi" w:cstheme="majorHAnsi"/>
          <w:sz w:val="20"/>
          <w:szCs w:val="20"/>
        </w:rPr>
        <w:t>Wunderle</w:t>
      </w:r>
      <w:proofErr w:type="spellEnd"/>
      <w:r w:rsidRPr="00471AF7">
        <w:rPr>
          <w:rFonts w:asciiTheme="majorHAnsi" w:hAnsiTheme="majorHAnsi" w:cstheme="majorHAnsi"/>
          <w:sz w:val="20"/>
          <w:szCs w:val="20"/>
        </w:rPr>
        <w:t xml:space="preserve">, J. M. (1993). The effects of hurricanes on birds, with special reference to Caribbean islands. </w:t>
      </w:r>
      <w:r w:rsidRPr="00471AF7">
        <w:rPr>
          <w:rFonts w:asciiTheme="majorHAnsi" w:hAnsiTheme="majorHAnsi" w:cstheme="majorHAnsi"/>
          <w:i/>
          <w:iCs/>
          <w:sz w:val="20"/>
          <w:szCs w:val="20"/>
        </w:rPr>
        <w:t>Bird Conservation International</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w:t>
      </w:r>
      <w:r w:rsidRPr="00471AF7">
        <w:rPr>
          <w:rFonts w:asciiTheme="majorHAnsi" w:hAnsiTheme="majorHAnsi" w:cstheme="majorHAnsi"/>
          <w:sz w:val="20"/>
          <w:szCs w:val="20"/>
        </w:rPr>
        <w:t>(4), 319–349. https://doi.org/10.1017/S0959270900002598</w:t>
      </w:r>
    </w:p>
    <w:p w14:paraId="12A9A22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Willig, M. R., &amp; Camilo, G. R. (1991). The Effect of Hurricane Hugo on Six Invertebrate Species in the Luquillo Experimental Forest of Puerto Rico. </w:t>
      </w:r>
      <w:proofErr w:type="spellStart"/>
      <w:r w:rsidRPr="00471AF7">
        <w:rPr>
          <w:rFonts w:asciiTheme="majorHAnsi" w:hAnsiTheme="majorHAnsi" w:cstheme="majorHAnsi"/>
          <w:i/>
          <w:iCs/>
          <w:sz w:val="20"/>
          <w:szCs w:val="20"/>
        </w:rPr>
        <w:t>Biotropica</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23</w:t>
      </w:r>
      <w:r w:rsidRPr="00471AF7">
        <w:rPr>
          <w:rFonts w:asciiTheme="majorHAnsi" w:hAnsiTheme="majorHAnsi" w:cstheme="majorHAnsi"/>
          <w:sz w:val="20"/>
          <w:szCs w:val="20"/>
        </w:rPr>
        <w:t>(4), 455–461. https://doi.org/10.2307/2388266</w:t>
      </w:r>
    </w:p>
    <w:p w14:paraId="10BE96E0"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Yang, Q., Fowler, M. S., Jackson, A. L., &amp; Donohue, I. (2019). The predictability of ecological stability in a noisy world. </w:t>
      </w:r>
      <w:r w:rsidRPr="00471AF7">
        <w:rPr>
          <w:rFonts w:asciiTheme="majorHAnsi" w:hAnsiTheme="majorHAnsi" w:cstheme="majorHAnsi"/>
          <w:i/>
          <w:iCs/>
          <w:sz w:val="20"/>
          <w:szCs w:val="20"/>
        </w:rPr>
        <w:t>Nature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w:t>
      </w:r>
      <w:r w:rsidRPr="00471AF7">
        <w:rPr>
          <w:rFonts w:asciiTheme="majorHAnsi" w:hAnsiTheme="majorHAnsi" w:cstheme="majorHAnsi"/>
          <w:sz w:val="20"/>
          <w:szCs w:val="20"/>
        </w:rPr>
        <w:t>(February), 31–33. https://doi.org/10.1038/s41559-018-0794-x</w:t>
      </w:r>
    </w:p>
    <w:p w14:paraId="7AAEC7A5"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Zampieri</w:t>
      </w:r>
      <w:proofErr w:type="spellEnd"/>
      <w:r w:rsidRPr="00471AF7">
        <w:rPr>
          <w:rFonts w:asciiTheme="majorHAnsi" w:hAnsiTheme="majorHAnsi" w:cstheme="majorHAnsi"/>
          <w:sz w:val="20"/>
          <w:szCs w:val="20"/>
        </w:rPr>
        <w:t xml:space="preserve">, N. E., Pau, S., &amp; Okamoto, D. K. (2020). The impact of Hurricane Michael on longleaf pine habitats in Florida. </w:t>
      </w:r>
      <w:r w:rsidRPr="00471AF7">
        <w:rPr>
          <w:rFonts w:asciiTheme="majorHAnsi" w:hAnsiTheme="majorHAnsi" w:cstheme="majorHAnsi"/>
          <w:i/>
          <w:iCs/>
          <w:sz w:val="20"/>
          <w:szCs w:val="20"/>
        </w:rPr>
        <w:t>Scientific Reports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w:t>
      </w:r>
      <w:r w:rsidRPr="00471AF7">
        <w:rPr>
          <w:rFonts w:asciiTheme="majorHAnsi" w:hAnsiTheme="majorHAnsi" w:cstheme="majorHAnsi"/>
          <w:sz w:val="20"/>
          <w:szCs w:val="20"/>
        </w:rPr>
        <w:t>(1), 1–11. https://doi.org/10.1038/s41598-020-65436-9</w:t>
      </w:r>
    </w:p>
    <w:p w14:paraId="1E2DEE98"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Zelnik</w:t>
      </w:r>
      <w:proofErr w:type="spellEnd"/>
      <w:r w:rsidRPr="00471AF7">
        <w:rPr>
          <w:rFonts w:asciiTheme="majorHAnsi" w:hAnsiTheme="majorHAnsi" w:cstheme="majorHAnsi"/>
          <w:sz w:val="20"/>
          <w:szCs w:val="20"/>
        </w:rPr>
        <w:t xml:space="preserve">, Y. R., </w:t>
      </w:r>
      <w:proofErr w:type="spellStart"/>
      <w:r w:rsidRPr="00471AF7">
        <w:rPr>
          <w:rFonts w:asciiTheme="majorHAnsi" w:hAnsiTheme="majorHAnsi" w:cstheme="majorHAnsi"/>
          <w:sz w:val="20"/>
          <w:szCs w:val="20"/>
        </w:rPr>
        <w:t>Arnoldi</w:t>
      </w:r>
      <w:proofErr w:type="spellEnd"/>
      <w:r w:rsidRPr="00471AF7">
        <w:rPr>
          <w:rFonts w:asciiTheme="majorHAnsi" w:hAnsiTheme="majorHAnsi" w:cstheme="majorHAnsi"/>
          <w:sz w:val="20"/>
          <w:szCs w:val="20"/>
        </w:rPr>
        <w:t xml:space="preserve">, J.-F., &amp; </w:t>
      </w:r>
      <w:proofErr w:type="spellStart"/>
      <w:r w:rsidRPr="00471AF7">
        <w:rPr>
          <w:rFonts w:asciiTheme="majorHAnsi" w:hAnsiTheme="majorHAnsi" w:cstheme="majorHAnsi"/>
          <w:sz w:val="20"/>
          <w:szCs w:val="20"/>
        </w:rPr>
        <w:t>Loreau</w:t>
      </w:r>
      <w:proofErr w:type="spellEnd"/>
      <w:r w:rsidRPr="00471AF7">
        <w:rPr>
          <w:rFonts w:asciiTheme="majorHAnsi" w:hAnsiTheme="majorHAnsi" w:cstheme="majorHAnsi"/>
          <w:sz w:val="20"/>
          <w:szCs w:val="20"/>
        </w:rPr>
        <w:t xml:space="preserve">, M. (2018). The Impact of Spatial and Temporal Dimensions of Disturbances on Ecosystem Stability. </w:t>
      </w:r>
      <w:r w:rsidRPr="00471AF7">
        <w:rPr>
          <w:rFonts w:asciiTheme="majorHAnsi" w:hAnsiTheme="majorHAnsi" w:cstheme="majorHAnsi"/>
          <w:i/>
          <w:iCs/>
          <w:sz w:val="20"/>
          <w:szCs w:val="20"/>
        </w:rPr>
        <w:t>Frontiers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w:t>
      </w:r>
      <w:r w:rsidRPr="00471AF7">
        <w:rPr>
          <w:rFonts w:asciiTheme="majorHAnsi" w:hAnsiTheme="majorHAnsi" w:cstheme="majorHAnsi"/>
          <w:sz w:val="20"/>
          <w:szCs w:val="20"/>
        </w:rPr>
        <w:t>. https://www.frontiersin.org/article/10.3389/fevo.2018.00224</w:t>
      </w:r>
    </w:p>
    <w:p w14:paraId="0E5B1701" w14:textId="187A1A0A" w:rsidR="00E0506B" w:rsidRPr="00E0506B" w:rsidRDefault="00176420" w:rsidP="003C505E">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Zhang, Q., Hong, Y., Zou, F., Zhang, M., Lee, T. M., Song, X., &amp; Rao, J. (2016). Avian responses to an extreme ice storm are determined by a combination of functional traits, behavioural adaptations and habitat modifications. </w:t>
      </w:r>
      <w:r w:rsidRPr="00471AF7">
        <w:rPr>
          <w:rFonts w:asciiTheme="majorHAnsi" w:hAnsiTheme="majorHAnsi" w:cstheme="majorHAnsi"/>
          <w:i/>
          <w:iCs/>
          <w:sz w:val="20"/>
          <w:szCs w:val="20"/>
        </w:rPr>
        <w:t>Scientific Reports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w:t>
      </w:r>
      <w:r w:rsidRPr="00471AF7">
        <w:rPr>
          <w:rFonts w:asciiTheme="majorHAnsi" w:hAnsiTheme="majorHAnsi" w:cstheme="majorHAnsi"/>
          <w:sz w:val="20"/>
          <w:szCs w:val="20"/>
        </w:rPr>
        <w:t>(1), Article 1. https://doi.org/10.1038/srep22344</w:t>
      </w:r>
    </w:p>
    <w:sectPr w:rsidR="00E0506B" w:rsidRPr="00E0506B" w:rsidSect="00F10BE4">
      <w:pgSz w:w="11900" w:h="16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Evan Economo" w:date="2023-01-05T13:12:00Z" w:initials="EPE">
    <w:p w14:paraId="54072F1F" w14:textId="6A930FD0" w:rsidR="007070EC" w:rsidRDefault="007070EC">
      <w:pPr>
        <w:pStyle w:val="CommentText"/>
      </w:pPr>
      <w:r>
        <w:rPr>
          <w:rStyle w:val="CommentReference"/>
        </w:rPr>
        <w:annotationRef/>
      </w:r>
      <w:r>
        <w:t>I feel we could make this punchier/stronger, but not sure yet how.  Maybe something like, “Forest cover promotes collective ecological resilience though diverse responses to typhoons”, or the opposite “Habitat degradation homogenizes responses to typhoons across a subtropical island.”</w:t>
      </w:r>
    </w:p>
  </w:comment>
  <w:comment w:id="4" w:author="Evan Economo" w:date="2023-01-05T13:08:00Z" w:initials="EPE">
    <w:p w14:paraId="7D9FEEDB" w14:textId="15D0373B" w:rsidR="00FE49F9" w:rsidRDefault="00FE49F9">
      <w:pPr>
        <w:pStyle w:val="CommentText"/>
      </w:pPr>
      <w:r>
        <w:rPr>
          <w:rStyle w:val="CommentReference"/>
        </w:rPr>
        <w:annotationRef/>
      </w:r>
      <w:r>
        <w:t>Could we link this to the “spatial insurance hypothesis”?  The conclusion seems to imply that forested habitats amplify spatial insurance effects, which is cool.</w:t>
      </w:r>
    </w:p>
  </w:comment>
  <w:comment w:id="5" w:author="Evan Economo" w:date="2023-01-05T12:42:00Z" w:initials="EPE">
    <w:p w14:paraId="74D4964E" w14:textId="729EA6E6" w:rsidR="000C3FBA" w:rsidRDefault="000C3FBA">
      <w:pPr>
        <w:pStyle w:val="CommentText"/>
      </w:pPr>
      <w:r>
        <w:rPr>
          <w:rStyle w:val="CommentReference"/>
        </w:rPr>
        <w:annotationRef/>
      </w:r>
      <w:r>
        <w:t>Unclear what aspect is unique, would consider removing this word.</w:t>
      </w:r>
    </w:p>
  </w:comment>
  <w:comment w:id="7" w:author="Masashi Yoshimura" w:date="2022-12-26T13:36:00Z" w:initials="MY">
    <w:p w14:paraId="3C29D184" w14:textId="77777777" w:rsidR="008B5BB8" w:rsidRDefault="008B5BB8" w:rsidP="004D0995">
      <w:r>
        <w:rPr>
          <w:rStyle w:val="CommentReference"/>
        </w:rPr>
        <w:annotationRef/>
      </w:r>
      <w:r>
        <w:rPr>
          <w:sz w:val="20"/>
          <w:szCs w:val="20"/>
        </w:rPr>
        <w:t>https://okeon.unit.oist.jp/</w:t>
      </w:r>
    </w:p>
  </w:comment>
  <w:comment w:id="9" w:author="Evan Economo" w:date="2023-01-05T13:19:00Z" w:initials="EPE">
    <w:p w14:paraId="5DCCCED1" w14:textId="00A802F9" w:rsidR="007070EC" w:rsidRDefault="007070EC">
      <w:pPr>
        <w:pStyle w:val="CommentText"/>
      </w:pPr>
      <w:r>
        <w:rPr>
          <w:rStyle w:val="CommentReference"/>
        </w:rPr>
        <w:annotationRef/>
      </w:r>
      <w:r>
        <w:t>the year here is a bit confusing.  Is that the year of data access?</w:t>
      </w:r>
    </w:p>
  </w:comment>
  <w:comment w:id="10" w:author="Evan Economo" w:date="2023-01-05T12:45:00Z" w:initials="EPE">
    <w:p w14:paraId="6EA9886D" w14:textId="39EC3E8C" w:rsidR="000C3FBA" w:rsidRDefault="000C3FBA">
      <w:pPr>
        <w:pStyle w:val="CommentText"/>
      </w:pPr>
      <w:r>
        <w:rPr>
          <w:rStyle w:val="CommentReference"/>
        </w:rPr>
        <w:annotationRef/>
      </w:r>
      <w:r>
        <w:t>is there a distinction between typhoon and cyclone here?</w:t>
      </w:r>
    </w:p>
  </w:comment>
  <w:comment w:id="12" w:author="Evan Economo" w:date="2023-01-05T12:47:00Z" w:initials="EPE">
    <w:p w14:paraId="6E3B989B" w14:textId="67D804AF" w:rsidR="000C3FBA" w:rsidRDefault="000C3FBA">
      <w:pPr>
        <w:pStyle w:val="CommentText"/>
      </w:pPr>
      <w:r>
        <w:rPr>
          <w:rStyle w:val="CommentReference"/>
        </w:rPr>
        <w:annotationRef/>
      </w:r>
      <w:r>
        <w:t>Wouldn’t there be a big geophony driver here (i.e. wind)?</w:t>
      </w:r>
    </w:p>
  </w:comment>
  <w:comment w:id="13" w:author="Masashi Yoshimura" w:date="2022-12-26T14:09:00Z" w:initials="MY">
    <w:p w14:paraId="00590D2C" w14:textId="77777777" w:rsidR="009B32F9" w:rsidRDefault="00851340" w:rsidP="008C3784">
      <w:r>
        <w:rPr>
          <w:rStyle w:val="CommentReference"/>
        </w:rPr>
        <w:annotationRef/>
      </w:r>
      <w:proofErr w:type="spellStart"/>
      <w:r w:rsidR="009B32F9">
        <w:rPr>
          <w:sz w:val="20"/>
          <w:szCs w:val="20"/>
        </w:rPr>
        <w:t>Corvus</w:t>
      </w:r>
      <w:proofErr w:type="spellEnd"/>
      <w:r w:rsidR="009B32F9">
        <w:rPr>
          <w:sz w:val="20"/>
          <w:szCs w:val="20"/>
        </w:rPr>
        <w:t xml:space="preserve"> </w:t>
      </w:r>
      <w:proofErr w:type="spellStart"/>
      <w:r w:rsidR="009B32F9">
        <w:rPr>
          <w:sz w:val="20"/>
          <w:szCs w:val="20"/>
        </w:rPr>
        <w:t>macrorhynchos</w:t>
      </w:r>
      <w:proofErr w:type="spellEnd"/>
      <w:r w:rsidR="009B32F9">
        <w:rPr>
          <w:sz w:val="20"/>
          <w:szCs w:val="20"/>
        </w:rPr>
        <w:t xml:space="preserve">, </w:t>
      </w:r>
      <w:r w:rsidR="009B32F9">
        <w:rPr>
          <w:rFonts w:hint="eastAsia"/>
          <w:sz w:val="20"/>
          <w:szCs w:val="20"/>
        </w:rPr>
        <w:t>ハシブトガラス</w:t>
      </w:r>
      <w:r w:rsidR="009B32F9">
        <w:rPr>
          <w:sz w:val="20"/>
          <w:szCs w:val="20"/>
        </w:rPr>
        <w:t xml:space="preserve"> in Japanese</w:t>
      </w:r>
    </w:p>
  </w:comment>
  <w:comment w:id="14" w:author="Masashi Yoshimura" w:date="2022-12-26T14:25:00Z" w:initials="MY">
    <w:p w14:paraId="5D09FF97" w14:textId="3A7815E7" w:rsidR="009B32F9" w:rsidRDefault="009B32F9" w:rsidP="0096027E">
      <w:r>
        <w:rPr>
          <w:rStyle w:val="CommentReference"/>
        </w:rPr>
        <w:annotationRef/>
      </w:r>
      <w:r>
        <w:rPr>
          <w:rFonts w:hint="eastAsia"/>
          <w:sz w:val="20"/>
          <w:szCs w:val="20"/>
        </w:rPr>
        <w:t>ウグイス</w:t>
      </w:r>
    </w:p>
  </w:comment>
  <w:comment w:id="15" w:author="Masashi Yoshimura" w:date="2022-12-26T14:26:00Z" w:initials="MY">
    <w:p w14:paraId="3E188CDE" w14:textId="77777777" w:rsidR="009B32F9" w:rsidRDefault="009B32F9" w:rsidP="002D50C4">
      <w:r>
        <w:rPr>
          <w:rStyle w:val="CommentReference"/>
        </w:rPr>
        <w:annotationRef/>
      </w:r>
      <w:r>
        <w:rPr>
          <w:rFonts w:hint="eastAsia"/>
          <w:sz w:val="20"/>
          <w:szCs w:val="20"/>
        </w:rPr>
        <w:t>リュウキュウコノハズク</w:t>
      </w:r>
    </w:p>
  </w:comment>
  <w:comment w:id="16" w:author="Evan Economo" w:date="2023-01-05T12:51:00Z" w:initials="EPE">
    <w:p w14:paraId="06C0AA50" w14:textId="283DD627" w:rsidR="00F07655" w:rsidRDefault="00F07655">
      <w:pPr>
        <w:pStyle w:val="CommentText"/>
      </w:pPr>
      <w:r>
        <w:rPr>
          <w:rStyle w:val="CommentReference"/>
        </w:rPr>
        <w:annotationRef/>
      </w:r>
      <w:r>
        <w:t xml:space="preserve">I’m a little concerned about the Forest vs Dev determination based on (I think) GIS data alone.  The </w:t>
      </w:r>
      <w:proofErr w:type="spellStart"/>
      <w:r>
        <w:t>oist</w:t>
      </w:r>
      <w:proofErr w:type="spellEnd"/>
      <w:r>
        <w:t xml:space="preserve"> campus site is highly disturbed secondary regrowth and only dubious as forest.  Have you tried using PC1 of our land cover analyses we are using for ants?</w:t>
      </w:r>
    </w:p>
  </w:comment>
  <w:comment w:id="17" w:author="Evan Economo" w:date="2023-01-05T13:21:00Z" w:initials="EPE">
    <w:p w14:paraId="032DA44D" w14:textId="4AEE8623" w:rsidR="009C0C91" w:rsidRDefault="009C0C91">
      <w:pPr>
        <w:pStyle w:val="CommentText"/>
      </w:pPr>
      <w:r>
        <w:rPr>
          <w:rStyle w:val="CommentReference"/>
        </w:rPr>
        <w:annotationRef/>
      </w:r>
      <w:r>
        <w:t>It also seems like temporal variability of spatial variability changes for some of these, although not sure what that means.</w:t>
      </w:r>
    </w:p>
  </w:comment>
  <w:comment w:id="18" w:author="Evan Economo" w:date="2023-01-05T13:02:00Z" w:initials="EPE">
    <w:p w14:paraId="5D2D688D" w14:textId="27007180" w:rsidR="00FE49F9" w:rsidRDefault="00FE49F9">
      <w:pPr>
        <w:pStyle w:val="CommentText"/>
      </w:pPr>
      <w:r>
        <w:rPr>
          <w:rStyle w:val="CommentReference"/>
        </w:rPr>
        <w:annotationRef/>
      </w:r>
      <w:r>
        <w:t xml:space="preserve">Could differences in roosting sites and </w:t>
      </w:r>
      <w:proofErr w:type="spellStart"/>
      <w:r>
        <w:t>behavior</w:t>
      </w:r>
      <w:proofErr w:type="spellEnd"/>
      <w:r>
        <w:t>, to survive the storm itself, be part of the explanation?  For example, owls roosting in holes in trees (hypothetically)?</w:t>
      </w:r>
    </w:p>
  </w:comment>
  <w:comment w:id="19" w:author="Evan Economo" w:date="2023-01-05T13:22:00Z" w:initials="EPE">
    <w:p w14:paraId="4A8AE0E4" w14:textId="5F24C157" w:rsidR="009C0C91" w:rsidRDefault="009C0C91">
      <w:pPr>
        <w:pStyle w:val="CommentText"/>
      </w:pPr>
      <w:r>
        <w:rPr>
          <w:rStyle w:val="CommentReference"/>
        </w:rPr>
        <w:annotationRef/>
      </w:r>
      <w:r>
        <w:t>Again, could mention spatial insurance or some kind of spatial portfolio effect.</w:t>
      </w:r>
    </w:p>
  </w:comment>
  <w:comment w:id="25" w:author="Masashi Yoshimura" w:date="2022-12-26T16:04:00Z" w:initials="MY">
    <w:p w14:paraId="4C3D59BE" w14:textId="044E05BB" w:rsidR="000D5068" w:rsidRDefault="000D5068" w:rsidP="00373CB2">
      <w:r>
        <w:rPr>
          <w:rStyle w:val="CommentReference"/>
        </w:rPr>
        <w:annotationRef/>
      </w:r>
      <w:r>
        <w:rPr>
          <w:sz w:val="20"/>
          <w:szCs w:val="20"/>
        </w:rPr>
        <w:t xml:space="preserve">OKEON </w:t>
      </w:r>
      <w:proofErr w:type="spellStart"/>
      <w:r>
        <w:rPr>
          <w:sz w:val="20"/>
          <w:szCs w:val="20"/>
        </w:rPr>
        <w:t>Churamori</w:t>
      </w:r>
      <w:proofErr w:type="spellEnd"/>
      <w:r>
        <w:rPr>
          <w:sz w:val="20"/>
          <w:szCs w:val="20"/>
        </w:rPr>
        <w:t xml:space="preserve"> Project</w:t>
      </w:r>
    </w:p>
  </w:comment>
  <w:comment w:id="24" w:author="Samuel RP-J Ross" w:date="2022-11-28T16:58:00Z" w:initials="SRJR">
    <w:p w14:paraId="19A94216" w14:textId="4289178F" w:rsidR="006E468F" w:rsidRDefault="006E468F" w:rsidP="00B659D5">
      <w:r>
        <w:rPr>
          <w:rStyle w:val="CommentReference"/>
        </w:rPr>
        <w:annotationRef/>
      </w:r>
      <w:r>
        <w:rPr>
          <w:sz w:val="20"/>
          <w:szCs w:val="20"/>
        </w:rPr>
        <w:t xml:space="preserve">Yoshi, Takuma, Nick, Evan - Please check that I have acknowledged everyone from OKEON who needs mentioning. Thanks! </w:t>
      </w:r>
    </w:p>
  </w:comment>
  <w:comment w:id="26" w:author="Masashi Yoshimura" w:date="2022-12-28T12:55:00Z" w:initials="MY">
    <w:p w14:paraId="2DBAD8D7" w14:textId="77777777" w:rsidR="00F0599B" w:rsidRDefault="00F0599B" w:rsidP="00085B51">
      <w:r>
        <w:rPr>
          <w:rStyle w:val="CommentReference"/>
        </w:rPr>
        <w:annotationRef/>
      </w:r>
      <w:r>
        <w:rPr>
          <w:sz w:val="20"/>
          <w:szCs w:val="20"/>
        </w:rPr>
        <w:t>We selected the staff involved data acquisition in this study period and the preparation for device permit.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4072F1F" w15:done="0"/>
  <w15:commentEx w15:paraId="7D9FEEDB" w15:done="0"/>
  <w15:commentEx w15:paraId="74D4964E" w15:done="0"/>
  <w15:commentEx w15:paraId="3C29D184" w15:done="0"/>
  <w15:commentEx w15:paraId="5DCCCED1" w15:done="0"/>
  <w15:commentEx w15:paraId="6EA9886D" w15:done="0"/>
  <w15:commentEx w15:paraId="6E3B989B" w15:done="0"/>
  <w15:commentEx w15:paraId="00590D2C" w15:done="0"/>
  <w15:commentEx w15:paraId="5D09FF97" w15:done="0"/>
  <w15:commentEx w15:paraId="3E188CDE" w15:done="0"/>
  <w15:commentEx w15:paraId="06C0AA50" w15:done="0"/>
  <w15:commentEx w15:paraId="032DA44D" w15:done="0"/>
  <w15:commentEx w15:paraId="5D2D688D" w15:done="0"/>
  <w15:commentEx w15:paraId="4A8AE0E4" w15:done="0"/>
  <w15:commentEx w15:paraId="4C3D59BE" w15:done="0"/>
  <w15:commentEx w15:paraId="19A94216" w15:done="0"/>
  <w15:commentEx w15:paraId="2DBAD8D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421E9" w16cex:dateUtc="2022-12-26T04:36:00Z"/>
  <w16cex:commentExtensible w16cex:durableId="27542998" w16cex:dateUtc="2022-12-26T05:09:00Z"/>
  <w16cex:commentExtensible w16cex:durableId="27542D3C" w16cex:dateUtc="2022-12-26T05:25:00Z"/>
  <w16cex:commentExtensible w16cex:durableId="27542D7B" w16cex:dateUtc="2022-12-26T05:26:00Z"/>
  <w16cex:commentExtensible w16cex:durableId="2754447F" w16cex:dateUtc="2022-12-26T07:04:00Z"/>
  <w16cex:commentExtensible w16cex:durableId="272F673B" w16cex:dateUtc="2022-11-28T07:58:00Z"/>
  <w16cex:commentExtensible w16cex:durableId="2756BB32" w16cex:dateUtc="2022-12-28T03: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4072F1F" w16cid:durableId="27614B2A"/>
  <w16cid:commentId w16cid:paraId="7D9FEEDB" w16cid:durableId="27614A48"/>
  <w16cid:commentId w16cid:paraId="74D4964E" w16cid:durableId="27614431"/>
  <w16cid:commentId w16cid:paraId="3C29D184" w16cid:durableId="275421E9"/>
  <w16cid:commentId w16cid:paraId="5DCCCED1" w16cid:durableId="27614CC4"/>
  <w16cid:commentId w16cid:paraId="6EA9886D" w16cid:durableId="276144D2"/>
  <w16cid:commentId w16cid:paraId="6E3B989B" w16cid:durableId="27614572"/>
  <w16cid:commentId w16cid:paraId="00590D2C" w16cid:durableId="27542998"/>
  <w16cid:commentId w16cid:paraId="5D09FF97" w16cid:durableId="27542D3C"/>
  <w16cid:commentId w16cid:paraId="3E188CDE" w16cid:durableId="27542D7B"/>
  <w16cid:commentId w16cid:paraId="06C0AA50" w16cid:durableId="2761463D"/>
  <w16cid:commentId w16cid:paraId="032DA44D" w16cid:durableId="27614D44"/>
  <w16cid:commentId w16cid:paraId="5D2D688D" w16cid:durableId="276148E2"/>
  <w16cid:commentId w16cid:paraId="4A8AE0E4" w16cid:durableId="27614D9C"/>
  <w16cid:commentId w16cid:paraId="4C3D59BE" w16cid:durableId="2754447F"/>
  <w16cid:commentId w16cid:paraId="19A94216" w16cid:durableId="272F673B"/>
  <w16cid:commentId w16cid:paraId="2DBAD8D7" w16cid:durableId="2756BB3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panose1 w:val="020206030504050203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Charis SIL">
    <w:altName w:val="Calibri"/>
    <w:panose1 w:val="020B0604020202020204"/>
    <w:charset w:val="00"/>
    <w:family w:val="swiss"/>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931BF"/>
    <w:multiLevelType w:val="hybridMultilevel"/>
    <w:tmpl w:val="520C0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6E65D4"/>
    <w:multiLevelType w:val="hybridMultilevel"/>
    <w:tmpl w:val="EA3215BA"/>
    <w:lvl w:ilvl="0" w:tplc="E5707FB6">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55638C"/>
    <w:multiLevelType w:val="hybridMultilevel"/>
    <w:tmpl w:val="ABBA71CC"/>
    <w:lvl w:ilvl="0" w:tplc="AD42317C">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A106DE6"/>
    <w:multiLevelType w:val="multilevel"/>
    <w:tmpl w:val="9CB8D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2C6011E"/>
    <w:multiLevelType w:val="hybridMultilevel"/>
    <w:tmpl w:val="AAFAAD06"/>
    <w:lvl w:ilvl="0" w:tplc="CA547F36">
      <w:start w:val="1"/>
      <w:numFmt w:val="bullet"/>
      <w:lvlText w:val="-"/>
      <w:lvlJc w:val="left"/>
      <w:pPr>
        <w:ind w:left="720" w:hanging="360"/>
      </w:pPr>
      <w:rPr>
        <w:rFonts w:ascii="Calibri Light" w:eastAsia="Yu Mincho"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sashi Yoshimura">
    <w15:presenceInfo w15:providerId="AD" w15:userId="S::myoshimura@oist.jp::ae080e6e-81af-42ff-9142-5c996e92e43d"/>
  </w15:person>
  <w15:person w15:author="Samuel RP-J Ross">
    <w15:presenceInfo w15:providerId="Windows Live" w15:userId="fd91681d79cf89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8"/>
  <w:bordersDoNotSurroundHeader/>
  <w:bordersDoNotSurroundFooter/>
  <w:proofState w:spelling="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BE4"/>
    <w:rsid w:val="00001967"/>
    <w:rsid w:val="000036B1"/>
    <w:rsid w:val="000102AE"/>
    <w:rsid w:val="00022A76"/>
    <w:rsid w:val="00026512"/>
    <w:rsid w:val="00027477"/>
    <w:rsid w:val="000300F7"/>
    <w:rsid w:val="000342F4"/>
    <w:rsid w:val="000420D6"/>
    <w:rsid w:val="00043C8F"/>
    <w:rsid w:val="00052D43"/>
    <w:rsid w:val="0005321A"/>
    <w:rsid w:val="0005396E"/>
    <w:rsid w:val="000544D6"/>
    <w:rsid w:val="00060DA0"/>
    <w:rsid w:val="00060E43"/>
    <w:rsid w:val="00067570"/>
    <w:rsid w:val="0007078D"/>
    <w:rsid w:val="00072FC3"/>
    <w:rsid w:val="00084294"/>
    <w:rsid w:val="00091714"/>
    <w:rsid w:val="000A200D"/>
    <w:rsid w:val="000B330C"/>
    <w:rsid w:val="000B734B"/>
    <w:rsid w:val="000C01B4"/>
    <w:rsid w:val="000C0458"/>
    <w:rsid w:val="000C1118"/>
    <w:rsid w:val="000C2A27"/>
    <w:rsid w:val="000C3FBA"/>
    <w:rsid w:val="000C5489"/>
    <w:rsid w:val="000D07F1"/>
    <w:rsid w:val="000D19DF"/>
    <w:rsid w:val="000D5068"/>
    <w:rsid w:val="000E05AE"/>
    <w:rsid w:val="000E3CC3"/>
    <w:rsid w:val="0010085E"/>
    <w:rsid w:val="00104715"/>
    <w:rsid w:val="00107572"/>
    <w:rsid w:val="00117D65"/>
    <w:rsid w:val="00121034"/>
    <w:rsid w:val="00124049"/>
    <w:rsid w:val="00124E6E"/>
    <w:rsid w:val="00125A50"/>
    <w:rsid w:val="00131811"/>
    <w:rsid w:val="0013630F"/>
    <w:rsid w:val="00145D3D"/>
    <w:rsid w:val="0015110F"/>
    <w:rsid w:val="00152780"/>
    <w:rsid w:val="001538BC"/>
    <w:rsid w:val="0015558F"/>
    <w:rsid w:val="00156EEE"/>
    <w:rsid w:val="0015706E"/>
    <w:rsid w:val="001665A2"/>
    <w:rsid w:val="00171E9E"/>
    <w:rsid w:val="00176094"/>
    <w:rsid w:val="00176420"/>
    <w:rsid w:val="00190429"/>
    <w:rsid w:val="001A02CB"/>
    <w:rsid w:val="001A0464"/>
    <w:rsid w:val="001A4B3E"/>
    <w:rsid w:val="001A5019"/>
    <w:rsid w:val="001B1A71"/>
    <w:rsid w:val="001B549B"/>
    <w:rsid w:val="001C0494"/>
    <w:rsid w:val="001C1111"/>
    <w:rsid w:val="001C3DAE"/>
    <w:rsid w:val="001C55F9"/>
    <w:rsid w:val="001C78DC"/>
    <w:rsid w:val="001D0F8B"/>
    <w:rsid w:val="001D3E82"/>
    <w:rsid w:val="001E492D"/>
    <w:rsid w:val="0020544B"/>
    <w:rsid w:val="002065D6"/>
    <w:rsid w:val="002071BB"/>
    <w:rsid w:val="002077AA"/>
    <w:rsid w:val="0021296A"/>
    <w:rsid w:val="00213271"/>
    <w:rsid w:val="002132EC"/>
    <w:rsid w:val="00213556"/>
    <w:rsid w:val="00220946"/>
    <w:rsid w:val="00222C5E"/>
    <w:rsid w:val="0023405C"/>
    <w:rsid w:val="002351AE"/>
    <w:rsid w:val="002353D8"/>
    <w:rsid w:val="00235CD4"/>
    <w:rsid w:val="00235D10"/>
    <w:rsid w:val="0024243F"/>
    <w:rsid w:val="00243CA0"/>
    <w:rsid w:val="00251642"/>
    <w:rsid w:val="002561B0"/>
    <w:rsid w:val="0025669F"/>
    <w:rsid w:val="00261389"/>
    <w:rsid w:val="0026626C"/>
    <w:rsid w:val="0026690E"/>
    <w:rsid w:val="00277EFF"/>
    <w:rsid w:val="002842F8"/>
    <w:rsid w:val="00286917"/>
    <w:rsid w:val="00290AB6"/>
    <w:rsid w:val="002970BF"/>
    <w:rsid w:val="002A02B6"/>
    <w:rsid w:val="002A0566"/>
    <w:rsid w:val="002A09C0"/>
    <w:rsid w:val="002A25EC"/>
    <w:rsid w:val="002A5582"/>
    <w:rsid w:val="002A5FD0"/>
    <w:rsid w:val="002B3992"/>
    <w:rsid w:val="002B3BD9"/>
    <w:rsid w:val="002B5E40"/>
    <w:rsid w:val="002C32CE"/>
    <w:rsid w:val="002C586F"/>
    <w:rsid w:val="002D0FBC"/>
    <w:rsid w:val="002D2539"/>
    <w:rsid w:val="002F5000"/>
    <w:rsid w:val="002F6E79"/>
    <w:rsid w:val="002F7AF6"/>
    <w:rsid w:val="0030531E"/>
    <w:rsid w:val="003118A2"/>
    <w:rsid w:val="00315175"/>
    <w:rsid w:val="00315B99"/>
    <w:rsid w:val="00317066"/>
    <w:rsid w:val="00321CC0"/>
    <w:rsid w:val="00322993"/>
    <w:rsid w:val="00324736"/>
    <w:rsid w:val="00342A19"/>
    <w:rsid w:val="00343606"/>
    <w:rsid w:val="00344485"/>
    <w:rsid w:val="0034651E"/>
    <w:rsid w:val="00346A97"/>
    <w:rsid w:val="00353644"/>
    <w:rsid w:val="0035552D"/>
    <w:rsid w:val="003563C8"/>
    <w:rsid w:val="00356DCB"/>
    <w:rsid w:val="00356F59"/>
    <w:rsid w:val="003575C8"/>
    <w:rsid w:val="00365695"/>
    <w:rsid w:val="00370501"/>
    <w:rsid w:val="0037220E"/>
    <w:rsid w:val="00375AD5"/>
    <w:rsid w:val="00375C43"/>
    <w:rsid w:val="00380565"/>
    <w:rsid w:val="0038069C"/>
    <w:rsid w:val="00384142"/>
    <w:rsid w:val="003844E1"/>
    <w:rsid w:val="0038689F"/>
    <w:rsid w:val="00386A8E"/>
    <w:rsid w:val="0039237A"/>
    <w:rsid w:val="0039398F"/>
    <w:rsid w:val="003A2DB8"/>
    <w:rsid w:val="003A513A"/>
    <w:rsid w:val="003A7F1D"/>
    <w:rsid w:val="003B0069"/>
    <w:rsid w:val="003C3B21"/>
    <w:rsid w:val="003C505E"/>
    <w:rsid w:val="003C7387"/>
    <w:rsid w:val="003D34D2"/>
    <w:rsid w:val="003D5020"/>
    <w:rsid w:val="003D7F00"/>
    <w:rsid w:val="003E12FA"/>
    <w:rsid w:val="003E1AE1"/>
    <w:rsid w:val="003E46EF"/>
    <w:rsid w:val="003F07C1"/>
    <w:rsid w:val="003F3358"/>
    <w:rsid w:val="003F34F6"/>
    <w:rsid w:val="00417D35"/>
    <w:rsid w:val="00422AA1"/>
    <w:rsid w:val="004250DB"/>
    <w:rsid w:val="00441277"/>
    <w:rsid w:val="00452564"/>
    <w:rsid w:val="00453CCA"/>
    <w:rsid w:val="00465565"/>
    <w:rsid w:val="00466E76"/>
    <w:rsid w:val="00471AF7"/>
    <w:rsid w:val="00473B64"/>
    <w:rsid w:val="0047522B"/>
    <w:rsid w:val="004761E0"/>
    <w:rsid w:val="00480F65"/>
    <w:rsid w:val="004934AF"/>
    <w:rsid w:val="004B175B"/>
    <w:rsid w:val="004C13D8"/>
    <w:rsid w:val="004C19B7"/>
    <w:rsid w:val="004C3D32"/>
    <w:rsid w:val="004C5993"/>
    <w:rsid w:val="004E1143"/>
    <w:rsid w:val="004E1A64"/>
    <w:rsid w:val="004E468A"/>
    <w:rsid w:val="004F6339"/>
    <w:rsid w:val="004F75C0"/>
    <w:rsid w:val="00503B3E"/>
    <w:rsid w:val="00505BE3"/>
    <w:rsid w:val="00507FD9"/>
    <w:rsid w:val="005103E0"/>
    <w:rsid w:val="00515785"/>
    <w:rsid w:val="00515D7B"/>
    <w:rsid w:val="00523979"/>
    <w:rsid w:val="00530CD6"/>
    <w:rsid w:val="005366F0"/>
    <w:rsid w:val="0053701E"/>
    <w:rsid w:val="0055524A"/>
    <w:rsid w:val="00557845"/>
    <w:rsid w:val="005608A4"/>
    <w:rsid w:val="00560FF6"/>
    <w:rsid w:val="00561CB9"/>
    <w:rsid w:val="00565F4C"/>
    <w:rsid w:val="00573AE3"/>
    <w:rsid w:val="00591B9F"/>
    <w:rsid w:val="005A216E"/>
    <w:rsid w:val="005A228A"/>
    <w:rsid w:val="005A2B0E"/>
    <w:rsid w:val="005A35C0"/>
    <w:rsid w:val="005A47D2"/>
    <w:rsid w:val="005B35C7"/>
    <w:rsid w:val="005C0C05"/>
    <w:rsid w:val="005C17BB"/>
    <w:rsid w:val="005C5CA8"/>
    <w:rsid w:val="005C6417"/>
    <w:rsid w:val="005D090F"/>
    <w:rsid w:val="005D1386"/>
    <w:rsid w:val="005D6D43"/>
    <w:rsid w:val="005F2783"/>
    <w:rsid w:val="00606F33"/>
    <w:rsid w:val="0060735C"/>
    <w:rsid w:val="006126E5"/>
    <w:rsid w:val="00616116"/>
    <w:rsid w:val="006202FB"/>
    <w:rsid w:val="00620611"/>
    <w:rsid w:val="00625E24"/>
    <w:rsid w:val="00634671"/>
    <w:rsid w:val="006374B1"/>
    <w:rsid w:val="0065197D"/>
    <w:rsid w:val="00651BE1"/>
    <w:rsid w:val="00663647"/>
    <w:rsid w:val="00664200"/>
    <w:rsid w:val="00664A82"/>
    <w:rsid w:val="006651D9"/>
    <w:rsid w:val="006732D0"/>
    <w:rsid w:val="006743DD"/>
    <w:rsid w:val="00677D2F"/>
    <w:rsid w:val="0068017C"/>
    <w:rsid w:val="00681076"/>
    <w:rsid w:val="00682A94"/>
    <w:rsid w:val="00682C06"/>
    <w:rsid w:val="0069348B"/>
    <w:rsid w:val="00697C6E"/>
    <w:rsid w:val="006A5061"/>
    <w:rsid w:val="006A508F"/>
    <w:rsid w:val="006B5EF1"/>
    <w:rsid w:val="006C40B1"/>
    <w:rsid w:val="006D329E"/>
    <w:rsid w:val="006D4954"/>
    <w:rsid w:val="006E468F"/>
    <w:rsid w:val="006E4B23"/>
    <w:rsid w:val="006E5459"/>
    <w:rsid w:val="006E5626"/>
    <w:rsid w:val="006F2569"/>
    <w:rsid w:val="00703A3D"/>
    <w:rsid w:val="007044EE"/>
    <w:rsid w:val="00704816"/>
    <w:rsid w:val="007052E2"/>
    <w:rsid w:val="007057F0"/>
    <w:rsid w:val="007070EC"/>
    <w:rsid w:val="007174EC"/>
    <w:rsid w:val="00717EA6"/>
    <w:rsid w:val="00720F69"/>
    <w:rsid w:val="0072456C"/>
    <w:rsid w:val="00731DC4"/>
    <w:rsid w:val="00733879"/>
    <w:rsid w:val="00742C13"/>
    <w:rsid w:val="00746995"/>
    <w:rsid w:val="0075390E"/>
    <w:rsid w:val="00753F1C"/>
    <w:rsid w:val="00762E77"/>
    <w:rsid w:val="00766620"/>
    <w:rsid w:val="00767F50"/>
    <w:rsid w:val="007704FB"/>
    <w:rsid w:val="00776150"/>
    <w:rsid w:val="0078310F"/>
    <w:rsid w:val="007849F7"/>
    <w:rsid w:val="007856D9"/>
    <w:rsid w:val="00791BD8"/>
    <w:rsid w:val="00792D07"/>
    <w:rsid w:val="0079320D"/>
    <w:rsid w:val="00793241"/>
    <w:rsid w:val="007944AB"/>
    <w:rsid w:val="007A2750"/>
    <w:rsid w:val="007A32BF"/>
    <w:rsid w:val="007A5895"/>
    <w:rsid w:val="007A6A1A"/>
    <w:rsid w:val="007A7081"/>
    <w:rsid w:val="007B4D72"/>
    <w:rsid w:val="007B5838"/>
    <w:rsid w:val="007B5E5F"/>
    <w:rsid w:val="007B601E"/>
    <w:rsid w:val="007C3C55"/>
    <w:rsid w:val="007C4611"/>
    <w:rsid w:val="007D1A4C"/>
    <w:rsid w:val="007E00EE"/>
    <w:rsid w:val="007E21B0"/>
    <w:rsid w:val="007E61A2"/>
    <w:rsid w:val="007F2E39"/>
    <w:rsid w:val="007F5C9C"/>
    <w:rsid w:val="008122F4"/>
    <w:rsid w:val="008134D7"/>
    <w:rsid w:val="00814486"/>
    <w:rsid w:val="00821950"/>
    <w:rsid w:val="008245F5"/>
    <w:rsid w:val="00825145"/>
    <w:rsid w:val="00830A63"/>
    <w:rsid w:val="00835B84"/>
    <w:rsid w:val="00840211"/>
    <w:rsid w:val="00842289"/>
    <w:rsid w:val="008434AC"/>
    <w:rsid w:val="00844D4F"/>
    <w:rsid w:val="0084527F"/>
    <w:rsid w:val="008475FC"/>
    <w:rsid w:val="00851340"/>
    <w:rsid w:val="00854A0E"/>
    <w:rsid w:val="00856B6F"/>
    <w:rsid w:val="00856E12"/>
    <w:rsid w:val="00864959"/>
    <w:rsid w:val="00866A59"/>
    <w:rsid w:val="00866F25"/>
    <w:rsid w:val="00870943"/>
    <w:rsid w:val="00876B35"/>
    <w:rsid w:val="00877DC8"/>
    <w:rsid w:val="00884BA9"/>
    <w:rsid w:val="00892B2B"/>
    <w:rsid w:val="00894A33"/>
    <w:rsid w:val="00896A18"/>
    <w:rsid w:val="008A5418"/>
    <w:rsid w:val="008B203E"/>
    <w:rsid w:val="008B361D"/>
    <w:rsid w:val="008B4FE7"/>
    <w:rsid w:val="008B507C"/>
    <w:rsid w:val="008B5BB8"/>
    <w:rsid w:val="008C1E3C"/>
    <w:rsid w:val="008C7D2B"/>
    <w:rsid w:val="008C7F94"/>
    <w:rsid w:val="008E2C4E"/>
    <w:rsid w:val="008F18E0"/>
    <w:rsid w:val="008F453F"/>
    <w:rsid w:val="0090065E"/>
    <w:rsid w:val="00902558"/>
    <w:rsid w:val="00907B4B"/>
    <w:rsid w:val="00907D99"/>
    <w:rsid w:val="00911D94"/>
    <w:rsid w:val="0091547F"/>
    <w:rsid w:val="0092320D"/>
    <w:rsid w:val="00924847"/>
    <w:rsid w:val="00924CB4"/>
    <w:rsid w:val="00924F5D"/>
    <w:rsid w:val="009268D9"/>
    <w:rsid w:val="00926B25"/>
    <w:rsid w:val="00926B31"/>
    <w:rsid w:val="00927D8F"/>
    <w:rsid w:val="00930739"/>
    <w:rsid w:val="00934D83"/>
    <w:rsid w:val="00945AE6"/>
    <w:rsid w:val="0095096E"/>
    <w:rsid w:val="009512F1"/>
    <w:rsid w:val="009558BE"/>
    <w:rsid w:val="00961B74"/>
    <w:rsid w:val="0097031F"/>
    <w:rsid w:val="0097104D"/>
    <w:rsid w:val="0097387D"/>
    <w:rsid w:val="00981079"/>
    <w:rsid w:val="00983271"/>
    <w:rsid w:val="0098509F"/>
    <w:rsid w:val="009851BF"/>
    <w:rsid w:val="009912F2"/>
    <w:rsid w:val="009914F4"/>
    <w:rsid w:val="00993C25"/>
    <w:rsid w:val="00994F32"/>
    <w:rsid w:val="009A10C7"/>
    <w:rsid w:val="009A1D43"/>
    <w:rsid w:val="009A5DE8"/>
    <w:rsid w:val="009B32F9"/>
    <w:rsid w:val="009C0C91"/>
    <w:rsid w:val="009C689D"/>
    <w:rsid w:val="009D1CDC"/>
    <w:rsid w:val="009D3AC6"/>
    <w:rsid w:val="009D4918"/>
    <w:rsid w:val="009D51F7"/>
    <w:rsid w:val="009E3D59"/>
    <w:rsid w:val="009E48E4"/>
    <w:rsid w:val="009F339F"/>
    <w:rsid w:val="009F3F9F"/>
    <w:rsid w:val="009F7C47"/>
    <w:rsid w:val="00A006AE"/>
    <w:rsid w:val="00A05CE9"/>
    <w:rsid w:val="00A13510"/>
    <w:rsid w:val="00A15D93"/>
    <w:rsid w:val="00A25EBD"/>
    <w:rsid w:val="00A271B8"/>
    <w:rsid w:val="00A3154E"/>
    <w:rsid w:val="00A3165D"/>
    <w:rsid w:val="00A31954"/>
    <w:rsid w:val="00A3623D"/>
    <w:rsid w:val="00A37877"/>
    <w:rsid w:val="00A43D89"/>
    <w:rsid w:val="00A4441F"/>
    <w:rsid w:val="00A44898"/>
    <w:rsid w:val="00A45AF9"/>
    <w:rsid w:val="00A46F96"/>
    <w:rsid w:val="00A47005"/>
    <w:rsid w:val="00A47152"/>
    <w:rsid w:val="00A474DB"/>
    <w:rsid w:val="00A5232C"/>
    <w:rsid w:val="00A52A77"/>
    <w:rsid w:val="00A5384E"/>
    <w:rsid w:val="00A5581A"/>
    <w:rsid w:val="00A5702D"/>
    <w:rsid w:val="00A61921"/>
    <w:rsid w:val="00A65DCC"/>
    <w:rsid w:val="00A6602A"/>
    <w:rsid w:val="00A76E23"/>
    <w:rsid w:val="00A85EB7"/>
    <w:rsid w:val="00A91369"/>
    <w:rsid w:val="00A943EE"/>
    <w:rsid w:val="00A973E8"/>
    <w:rsid w:val="00AB5E85"/>
    <w:rsid w:val="00AC1605"/>
    <w:rsid w:val="00AC7794"/>
    <w:rsid w:val="00AE0F33"/>
    <w:rsid w:val="00AE4BCF"/>
    <w:rsid w:val="00AE5847"/>
    <w:rsid w:val="00AE7447"/>
    <w:rsid w:val="00AF105F"/>
    <w:rsid w:val="00AF19C9"/>
    <w:rsid w:val="00AF2D80"/>
    <w:rsid w:val="00AF3A57"/>
    <w:rsid w:val="00AF408E"/>
    <w:rsid w:val="00AF55C1"/>
    <w:rsid w:val="00B04C3A"/>
    <w:rsid w:val="00B10A7E"/>
    <w:rsid w:val="00B124A6"/>
    <w:rsid w:val="00B1303A"/>
    <w:rsid w:val="00B16D83"/>
    <w:rsid w:val="00B21B2B"/>
    <w:rsid w:val="00B2347D"/>
    <w:rsid w:val="00B33067"/>
    <w:rsid w:val="00B37E6B"/>
    <w:rsid w:val="00B511B0"/>
    <w:rsid w:val="00B516DB"/>
    <w:rsid w:val="00B51F2A"/>
    <w:rsid w:val="00B5248C"/>
    <w:rsid w:val="00B5485B"/>
    <w:rsid w:val="00B5643C"/>
    <w:rsid w:val="00B62F8E"/>
    <w:rsid w:val="00B66A14"/>
    <w:rsid w:val="00B67E5F"/>
    <w:rsid w:val="00B706B6"/>
    <w:rsid w:val="00B73D89"/>
    <w:rsid w:val="00B753D4"/>
    <w:rsid w:val="00B75550"/>
    <w:rsid w:val="00B76C02"/>
    <w:rsid w:val="00B7702F"/>
    <w:rsid w:val="00B82F8B"/>
    <w:rsid w:val="00B8544C"/>
    <w:rsid w:val="00B9312B"/>
    <w:rsid w:val="00B97FCF"/>
    <w:rsid w:val="00BA0A11"/>
    <w:rsid w:val="00BA347A"/>
    <w:rsid w:val="00BA3AC2"/>
    <w:rsid w:val="00BA5DA7"/>
    <w:rsid w:val="00BB032D"/>
    <w:rsid w:val="00BB0EB1"/>
    <w:rsid w:val="00BB42BF"/>
    <w:rsid w:val="00BB47EC"/>
    <w:rsid w:val="00BB69DC"/>
    <w:rsid w:val="00BB7E90"/>
    <w:rsid w:val="00BC4C18"/>
    <w:rsid w:val="00BC6A33"/>
    <w:rsid w:val="00BC6AB8"/>
    <w:rsid w:val="00BD1563"/>
    <w:rsid w:val="00BD255E"/>
    <w:rsid w:val="00BD6339"/>
    <w:rsid w:val="00BD6D75"/>
    <w:rsid w:val="00BD712A"/>
    <w:rsid w:val="00BE2CE2"/>
    <w:rsid w:val="00BE3456"/>
    <w:rsid w:val="00BF2234"/>
    <w:rsid w:val="00BF4E70"/>
    <w:rsid w:val="00BF5898"/>
    <w:rsid w:val="00C03579"/>
    <w:rsid w:val="00C0369F"/>
    <w:rsid w:val="00C03C26"/>
    <w:rsid w:val="00C04E5D"/>
    <w:rsid w:val="00C13775"/>
    <w:rsid w:val="00C13BD1"/>
    <w:rsid w:val="00C22F79"/>
    <w:rsid w:val="00C253C6"/>
    <w:rsid w:val="00C31B62"/>
    <w:rsid w:val="00C35EEA"/>
    <w:rsid w:val="00C4429B"/>
    <w:rsid w:val="00C508B3"/>
    <w:rsid w:val="00C53D71"/>
    <w:rsid w:val="00C54513"/>
    <w:rsid w:val="00C56378"/>
    <w:rsid w:val="00C56717"/>
    <w:rsid w:val="00C5759C"/>
    <w:rsid w:val="00C612F7"/>
    <w:rsid w:val="00C63EC2"/>
    <w:rsid w:val="00C65B99"/>
    <w:rsid w:val="00C66D14"/>
    <w:rsid w:val="00C725F7"/>
    <w:rsid w:val="00C75303"/>
    <w:rsid w:val="00C76585"/>
    <w:rsid w:val="00C81F6F"/>
    <w:rsid w:val="00C823B8"/>
    <w:rsid w:val="00C826C5"/>
    <w:rsid w:val="00C82AF4"/>
    <w:rsid w:val="00C84319"/>
    <w:rsid w:val="00C847FA"/>
    <w:rsid w:val="00C868FF"/>
    <w:rsid w:val="00CA4DEB"/>
    <w:rsid w:val="00CA6F74"/>
    <w:rsid w:val="00CB1333"/>
    <w:rsid w:val="00CB3D25"/>
    <w:rsid w:val="00CC1F34"/>
    <w:rsid w:val="00CC2803"/>
    <w:rsid w:val="00CC536B"/>
    <w:rsid w:val="00CC7FB8"/>
    <w:rsid w:val="00CD1C58"/>
    <w:rsid w:val="00CD25E7"/>
    <w:rsid w:val="00CD3A4A"/>
    <w:rsid w:val="00CD70A7"/>
    <w:rsid w:val="00CD7F4C"/>
    <w:rsid w:val="00CE5162"/>
    <w:rsid w:val="00CF5429"/>
    <w:rsid w:val="00CF6792"/>
    <w:rsid w:val="00CF7545"/>
    <w:rsid w:val="00D00EC1"/>
    <w:rsid w:val="00D0196B"/>
    <w:rsid w:val="00D02A0E"/>
    <w:rsid w:val="00D03402"/>
    <w:rsid w:val="00D04594"/>
    <w:rsid w:val="00D10886"/>
    <w:rsid w:val="00D22EC4"/>
    <w:rsid w:val="00D23FB1"/>
    <w:rsid w:val="00D2535E"/>
    <w:rsid w:val="00D312E2"/>
    <w:rsid w:val="00D3586F"/>
    <w:rsid w:val="00D37EEC"/>
    <w:rsid w:val="00D4165E"/>
    <w:rsid w:val="00D44825"/>
    <w:rsid w:val="00D45974"/>
    <w:rsid w:val="00D459F1"/>
    <w:rsid w:val="00D45C51"/>
    <w:rsid w:val="00D4609A"/>
    <w:rsid w:val="00D46F30"/>
    <w:rsid w:val="00D4724E"/>
    <w:rsid w:val="00D4761E"/>
    <w:rsid w:val="00D538F3"/>
    <w:rsid w:val="00D565E7"/>
    <w:rsid w:val="00D60E59"/>
    <w:rsid w:val="00D61AC2"/>
    <w:rsid w:val="00D6344D"/>
    <w:rsid w:val="00D65D58"/>
    <w:rsid w:val="00D6676E"/>
    <w:rsid w:val="00D66FDB"/>
    <w:rsid w:val="00D73E94"/>
    <w:rsid w:val="00D84E94"/>
    <w:rsid w:val="00D853F1"/>
    <w:rsid w:val="00D87766"/>
    <w:rsid w:val="00D938DF"/>
    <w:rsid w:val="00D959EA"/>
    <w:rsid w:val="00D95F60"/>
    <w:rsid w:val="00D9706D"/>
    <w:rsid w:val="00DA23F1"/>
    <w:rsid w:val="00DA616D"/>
    <w:rsid w:val="00DB2634"/>
    <w:rsid w:val="00DB3169"/>
    <w:rsid w:val="00DB31D9"/>
    <w:rsid w:val="00DC4A0A"/>
    <w:rsid w:val="00DC4D70"/>
    <w:rsid w:val="00DD5C55"/>
    <w:rsid w:val="00DD5D8F"/>
    <w:rsid w:val="00DE3819"/>
    <w:rsid w:val="00DE3B86"/>
    <w:rsid w:val="00DE5B80"/>
    <w:rsid w:val="00DF4493"/>
    <w:rsid w:val="00DF4A65"/>
    <w:rsid w:val="00DF5F38"/>
    <w:rsid w:val="00DF788D"/>
    <w:rsid w:val="00E04B49"/>
    <w:rsid w:val="00E0506B"/>
    <w:rsid w:val="00E06D91"/>
    <w:rsid w:val="00E074FF"/>
    <w:rsid w:val="00E112AC"/>
    <w:rsid w:val="00E13CDF"/>
    <w:rsid w:val="00E1562A"/>
    <w:rsid w:val="00E1641C"/>
    <w:rsid w:val="00E24359"/>
    <w:rsid w:val="00E245FD"/>
    <w:rsid w:val="00E31F7C"/>
    <w:rsid w:val="00E32623"/>
    <w:rsid w:val="00E332E2"/>
    <w:rsid w:val="00E34248"/>
    <w:rsid w:val="00E359B7"/>
    <w:rsid w:val="00E46303"/>
    <w:rsid w:val="00E5031B"/>
    <w:rsid w:val="00E50428"/>
    <w:rsid w:val="00E52E00"/>
    <w:rsid w:val="00E55F76"/>
    <w:rsid w:val="00E65C39"/>
    <w:rsid w:val="00E66D22"/>
    <w:rsid w:val="00E67222"/>
    <w:rsid w:val="00E73363"/>
    <w:rsid w:val="00E73E6F"/>
    <w:rsid w:val="00E829C3"/>
    <w:rsid w:val="00E837E1"/>
    <w:rsid w:val="00E9122E"/>
    <w:rsid w:val="00E92A39"/>
    <w:rsid w:val="00E962F6"/>
    <w:rsid w:val="00E96BB3"/>
    <w:rsid w:val="00E97F08"/>
    <w:rsid w:val="00EB5BD4"/>
    <w:rsid w:val="00EB7A82"/>
    <w:rsid w:val="00EC3E23"/>
    <w:rsid w:val="00EC4077"/>
    <w:rsid w:val="00EC5B22"/>
    <w:rsid w:val="00ED02E7"/>
    <w:rsid w:val="00ED4171"/>
    <w:rsid w:val="00ED6332"/>
    <w:rsid w:val="00ED7D7F"/>
    <w:rsid w:val="00EE5AFC"/>
    <w:rsid w:val="00EE690E"/>
    <w:rsid w:val="00EE6A1C"/>
    <w:rsid w:val="00EE7B4B"/>
    <w:rsid w:val="00F006B2"/>
    <w:rsid w:val="00F010E6"/>
    <w:rsid w:val="00F01533"/>
    <w:rsid w:val="00F01DF2"/>
    <w:rsid w:val="00F04571"/>
    <w:rsid w:val="00F04A76"/>
    <w:rsid w:val="00F0599B"/>
    <w:rsid w:val="00F07655"/>
    <w:rsid w:val="00F10BE4"/>
    <w:rsid w:val="00F11773"/>
    <w:rsid w:val="00F12AB4"/>
    <w:rsid w:val="00F171F8"/>
    <w:rsid w:val="00F17534"/>
    <w:rsid w:val="00F230FA"/>
    <w:rsid w:val="00F23AE4"/>
    <w:rsid w:val="00F23C0F"/>
    <w:rsid w:val="00F2454C"/>
    <w:rsid w:val="00F24971"/>
    <w:rsid w:val="00F3116D"/>
    <w:rsid w:val="00F359FB"/>
    <w:rsid w:val="00F416D0"/>
    <w:rsid w:val="00F456B6"/>
    <w:rsid w:val="00F51CC7"/>
    <w:rsid w:val="00F523D1"/>
    <w:rsid w:val="00F52D86"/>
    <w:rsid w:val="00F569D2"/>
    <w:rsid w:val="00F62429"/>
    <w:rsid w:val="00F67B7C"/>
    <w:rsid w:val="00F70FA1"/>
    <w:rsid w:val="00F75523"/>
    <w:rsid w:val="00F77A9A"/>
    <w:rsid w:val="00F824B2"/>
    <w:rsid w:val="00F86F46"/>
    <w:rsid w:val="00F87312"/>
    <w:rsid w:val="00F914BB"/>
    <w:rsid w:val="00F93F15"/>
    <w:rsid w:val="00F94008"/>
    <w:rsid w:val="00F96A0D"/>
    <w:rsid w:val="00F96E28"/>
    <w:rsid w:val="00FA1433"/>
    <w:rsid w:val="00FA3127"/>
    <w:rsid w:val="00FA345F"/>
    <w:rsid w:val="00FA644E"/>
    <w:rsid w:val="00FA76FE"/>
    <w:rsid w:val="00FB0C7D"/>
    <w:rsid w:val="00FB474F"/>
    <w:rsid w:val="00FC22CE"/>
    <w:rsid w:val="00FC7147"/>
    <w:rsid w:val="00FC718A"/>
    <w:rsid w:val="00FD0184"/>
    <w:rsid w:val="00FD476D"/>
    <w:rsid w:val="00FD4A92"/>
    <w:rsid w:val="00FD4E55"/>
    <w:rsid w:val="00FD5E37"/>
    <w:rsid w:val="00FE02D2"/>
    <w:rsid w:val="00FE1831"/>
    <w:rsid w:val="00FE2C72"/>
    <w:rsid w:val="00FE3688"/>
    <w:rsid w:val="00FE49F9"/>
    <w:rsid w:val="00FF017C"/>
    <w:rsid w:val="00FF33FD"/>
    <w:rsid w:val="00FF5F03"/>
    <w:rsid w:val="00FF7E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64A58B85"/>
  <w15:chartTrackingRefBased/>
  <w15:docId w15:val="{76CE506B-A4BD-124E-85E1-4EFD7A543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10BE4"/>
    <w:rPr>
      <w:rFonts w:ascii="Calibri" w:eastAsia="Yu Mincho" w:hAnsi="Calibri" w:cs="Times New Roman"/>
      <w:lang w:val="en-GB"/>
    </w:rPr>
  </w:style>
  <w:style w:type="paragraph" w:styleId="Heading2">
    <w:name w:val="heading 2"/>
    <w:aliases w:val="Thesis - H2"/>
    <w:basedOn w:val="Normal"/>
    <w:next w:val="Normal"/>
    <w:link w:val="Heading2Char"/>
    <w:uiPriority w:val="9"/>
    <w:unhideWhenUsed/>
    <w:qFormat/>
    <w:rsid w:val="00625E24"/>
    <w:pPr>
      <w:keepNext/>
      <w:keepLines/>
      <w:spacing w:before="40" w:line="480" w:lineRule="auto"/>
      <w:outlineLvl w:val="1"/>
    </w:pPr>
    <w:rPr>
      <w:rFonts w:ascii="Times" w:eastAsiaTheme="majorEastAsia" w:hAnsi="Times" w:cs="Times New Roman (Headings CS)"/>
      <w:smallCaps/>
      <w:color w:val="000000" w:themeColor="text1"/>
      <w:sz w:val="26"/>
      <w:szCs w:val="26"/>
      <w:lang w:val="en-IE" w:eastAsia="en-US"/>
    </w:rPr>
  </w:style>
  <w:style w:type="paragraph" w:styleId="Heading4">
    <w:name w:val="heading 4"/>
    <w:basedOn w:val="Normal"/>
    <w:next w:val="Normal"/>
    <w:link w:val="Heading4Char"/>
    <w:uiPriority w:val="9"/>
    <w:semiHidden/>
    <w:unhideWhenUsed/>
    <w:qFormat/>
    <w:rsid w:val="00606F3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F10BE4"/>
  </w:style>
  <w:style w:type="character" w:styleId="CommentReference">
    <w:name w:val="annotation reference"/>
    <w:uiPriority w:val="99"/>
    <w:semiHidden/>
    <w:unhideWhenUsed/>
    <w:rsid w:val="00F10BE4"/>
    <w:rPr>
      <w:sz w:val="16"/>
      <w:szCs w:val="16"/>
    </w:rPr>
  </w:style>
  <w:style w:type="paragraph" w:styleId="CommentText">
    <w:name w:val="annotation text"/>
    <w:basedOn w:val="Normal"/>
    <w:link w:val="CommentTextChar"/>
    <w:uiPriority w:val="99"/>
    <w:semiHidden/>
    <w:unhideWhenUsed/>
    <w:rsid w:val="00F10BE4"/>
    <w:rPr>
      <w:sz w:val="20"/>
      <w:szCs w:val="20"/>
    </w:rPr>
  </w:style>
  <w:style w:type="character" w:customStyle="1" w:styleId="CommentTextChar">
    <w:name w:val="Comment Text Char"/>
    <w:basedOn w:val="DefaultParagraphFont"/>
    <w:link w:val="CommentText"/>
    <w:uiPriority w:val="99"/>
    <w:semiHidden/>
    <w:rsid w:val="00F10BE4"/>
    <w:rPr>
      <w:rFonts w:ascii="Calibri" w:eastAsia="Yu Mincho" w:hAnsi="Calibri" w:cs="Times New Roman"/>
      <w:sz w:val="20"/>
      <w:szCs w:val="20"/>
      <w:lang w:val="en-GB"/>
    </w:rPr>
  </w:style>
  <w:style w:type="table" w:styleId="TableGrid">
    <w:name w:val="Table Grid"/>
    <w:basedOn w:val="TableNormal"/>
    <w:uiPriority w:val="39"/>
    <w:rsid w:val="009A10C7"/>
    <w:rPr>
      <w:rFonts w:ascii="Calibri" w:eastAsia="Yu Mincho" w:hAnsi="Calibri"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Thesis - H2 Char"/>
    <w:basedOn w:val="DefaultParagraphFont"/>
    <w:link w:val="Heading2"/>
    <w:uiPriority w:val="9"/>
    <w:rsid w:val="00625E24"/>
    <w:rPr>
      <w:rFonts w:ascii="Times" w:eastAsiaTheme="majorEastAsia" w:hAnsi="Times" w:cs="Times New Roman (Headings CS)"/>
      <w:smallCaps/>
      <w:color w:val="000000" w:themeColor="text1"/>
      <w:sz w:val="26"/>
      <w:szCs w:val="26"/>
      <w:lang w:val="en-IE" w:eastAsia="en-US"/>
    </w:rPr>
  </w:style>
  <w:style w:type="paragraph" w:styleId="ListParagraph">
    <w:name w:val="List Paragraph"/>
    <w:basedOn w:val="Normal"/>
    <w:uiPriority w:val="34"/>
    <w:qFormat/>
    <w:rsid w:val="007044EE"/>
    <w:pPr>
      <w:ind w:left="720"/>
      <w:contextualSpacing/>
    </w:pPr>
  </w:style>
  <w:style w:type="table" w:styleId="PlainTable5">
    <w:name w:val="Plain Table 5"/>
    <w:basedOn w:val="TableNormal"/>
    <w:uiPriority w:val="45"/>
    <w:rsid w:val="007044E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664200"/>
    <w:pPr>
      <w:spacing w:line="480" w:lineRule="auto"/>
      <w:ind w:left="720" w:hanging="720"/>
    </w:pPr>
  </w:style>
  <w:style w:type="character" w:styleId="Hyperlink">
    <w:name w:val="Hyperlink"/>
    <w:basedOn w:val="DefaultParagraphFont"/>
    <w:uiPriority w:val="99"/>
    <w:unhideWhenUsed/>
    <w:rsid w:val="00E65C39"/>
    <w:rPr>
      <w:color w:val="0563C1" w:themeColor="hyperlink"/>
      <w:u w:val="single"/>
    </w:rPr>
  </w:style>
  <w:style w:type="character" w:styleId="UnresolvedMention">
    <w:name w:val="Unresolved Mention"/>
    <w:basedOn w:val="DefaultParagraphFont"/>
    <w:uiPriority w:val="99"/>
    <w:rsid w:val="00E65C39"/>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E9122E"/>
    <w:rPr>
      <w:b/>
      <w:bCs/>
    </w:rPr>
  </w:style>
  <w:style w:type="character" w:customStyle="1" w:styleId="CommentSubjectChar">
    <w:name w:val="Comment Subject Char"/>
    <w:basedOn w:val="CommentTextChar"/>
    <w:link w:val="CommentSubject"/>
    <w:uiPriority w:val="99"/>
    <w:semiHidden/>
    <w:rsid w:val="00E9122E"/>
    <w:rPr>
      <w:rFonts w:ascii="Calibri" w:eastAsia="Yu Mincho" w:hAnsi="Calibri" w:cs="Times New Roman"/>
      <w:b/>
      <w:bCs/>
      <w:sz w:val="20"/>
      <w:szCs w:val="20"/>
      <w:lang w:val="en-GB"/>
    </w:rPr>
  </w:style>
  <w:style w:type="character" w:styleId="PlaceholderText">
    <w:name w:val="Placeholder Text"/>
    <w:basedOn w:val="DefaultParagraphFont"/>
    <w:uiPriority w:val="99"/>
    <w:semiHidden/>
    <w:rsid w:val="00125A50"/>
    <w:rPr>
      <w:color w:val="808080"/>
    </w:rPr>
  </w:style>
  <w:style w:type="character" w:customStyle="1" w:styleId="Heading4Char">
    <w:name w:val="Heading 4 Char"/>
    <w:basedOn w:val="DefaultParagraphFont"/>
    <w:link w:val="Heading4"/>
    <w:uiPriority w:val="9"/>
    <w:semiHidden/>
    <w:rsid w:val="00606F33"/>
    <w:rPr>
      <w:rFonts w:asciiTheme="majorHAnsi" w:eastAsiaTheme="majorEastAsia" w:hAnsiTheme="majorHAnsi" w:cstheme="majorBidi"/>
      <w:i/>
      <w:iCs/>
      <w:color w:val="2F5496" w:themeColor="accent1" w:themeShade="BF"/>
      <w:lang w:val="en-GB"/>
    </w:rPr>
  </w:style>
  <w:style w:type="character" w:styleId="FollowedHyperlink">
    <w:name w:val="FollowedHyperlink"/>
    <w:basedOn w:val="DefaultParagraphFont"/>
    <w:uiPriority w:val="99"/>
    <w:semiHidden/>
    <w:unhideWhenUsed/>
    <w:rsid w:val="000C01B4"/>
    <w:rPr>
      <w:color w:val="954F72" w:themeColor="followedHyperlink"/>
      <w:u w:val="single"/>
    </w:rPr>
  </w:style>
  <w:style w:type="paragraph" w:styleId="Revision">
    <w:name w:val="Revision"/>
    <w:hidden/>
    <w:uiPriority w:val="99"/>
    <w:semiHidden/>
    <w:rsid w:val="00DF4493"/>
    <w:rPr>
      <w:rFonts w:ascii="Calibri" w:eastAsia="Yu Mincho" w:hAnsi="Calibri" w:cs="Times New Roman"/>
      <w:lang w:val="en-GB"/>
    </w:rPr>
  </w:style>
  <w:style w:type="paragraph" w:styleId="BalloonText">
    <w:name w:val="Balloon Text"/>
    <w:basedOn w:val="Normal"/>
    <w:link w:val="BalloonTextChar"/>
    <w:uiPriority w:val="99"/>
    <w:semiHidden/>
    <w:unhideWhenUsed/>
    <w:rsid w:val="000C3FBA"/>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0C3FBA"/>
    <w:rPr>
      <w:rFonts w:ascii="Times New Roman" w:eastAsia="Yu Mincho" w:hAnsi="Times New Roman" w:cs="Times New Roman"/>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894243">
      <w:bodyDiv w:val="1"/>
      <w:marLeft w:val="0"/>
      <w:marRight w:val="0"/>
      <w:marTop w:val="0"/>
      <w:marBottom w:val="0"/>
      <w:divBdr>
        <w:top w:val="none" w:sz="0" w:space="0" w:color="auto"/>
        <w:left w:val="none" w:sz="0" w:space="0" w:color="auto"/>
        <w:bottom w:val="none" w:sz="0" w:space="0" w:color="auto"/>
        <w:right w:val="none" w:sz="0" w:space="0" w:color="auto"/>
      </w:divBdr>
      <w:divsChild>
        <w:div w:id="666712449">
          <w:marLeft w:val="0"/>
          <w:marRight w:val="0"/>
          <w:marTop w:val="0"/>
          <w:marBottom w:val="0"/>
          <w:divBdr>
            <w:top w:val="none" w:sz="0" w:space="0" w:color="auto"/>
            <w:left w:val="none" w:sz="0" w:space="0" w:color="auto"/>
            <w:bottom w:val="none" w:sz="0" w:space="0" w:color="auto"/>
            <w:right w:val="none" w:sz="0" w:space="0" w:color="auto"/>
          </w:divBdr>
        </w:div>
      </w:divsChild>
    </w:div>
    <w:div w:id="329799149">
      <w:bodyDiv w:val="1"/>
      <w:marLeft w:val="0"/>
      <w:marRight w:val="0"/>
      <w:marTop w:val="0"/>
      <w:marBottom w:val="0"/>
      <w:divBdr>
        <w:top w:val="none" w:sz="0" w:space="0" w:color="auto"/>
        <w:left w:val="none" w:sz="0" w:space="0" w:color="auto"/>
        <w:bottom w:val="none" w:sz="0" w:space="0" w:color="auto"/>
        <w:right w:val="none" w:sz="0" w:space="0" w:color="auto"/>
      </w:divBdr>
    </w:div>
    <w:div w:id="545023228">
      <w:bodyDiv w:val="1"/>
      <w:marLeft w:val="0"/>
      <w:marRight w:val="0"/>
      <w:marTop w:val="0"/>
      <w:marBottom w:val="0"/>
      <w:divBdr>
        <w:top w:val="none" w:sz="0" w:space="0" w:color="auto"/>
        <w:left w:val="none" w:sz="0" w:space="0" w:color="auto"/>
        <w:bottom w:val="none" w:sz="0" w:space="0" w:color="auto"/>
        <w:right w:val="none" w:sz="0" w:space="0" w:color="auto"/>
      </w:divBdr>
    </w:div>
    <w:div w:id="666448050">
      <w:bodyDiv w:val="1"/>
      <w:marLeft w:val="0"/>
      <w:marRight w:val="0"/>
      <w:marTop w:val="0"/>
      <w:marBottom w:val="0"/>
      <w:divBdr>
        <w:top w:val="none" w:sz="0" w:space="0" w:color="auto"/>
        <w:left w:val="none" w:sz="0" w:space="0" w:color="auto"/>
        <w:bottom w:val="none" w:sz="0" w:space="0" w:color="auto"/>
        <w:right w:val="none" w:sz="0" w:space="0" w:color="auto"/>
      </w:divBdr>
    </w:div>
    <w:div w:id="711660592">
      <w:bodyDiv w:val="1"/>
      <w:marLeft w:val="0"/>
      <w:marRight w:val="0"/>
      <w:marTop w:val="0"/>
      <w:marBottom w:val="0"/>
      <w:divBdr>
        <w:top w:val="none" w:sz="0" w:space="0" w:color="auto"/>
        <w:left w:val="none" w:sz="0" w:space="0" w:color="auto"/>
        <w:bottom w:val="none" w:sz="0" w:space="0" w:color="auto"/>
        <w:right w:val="none" w:sz="0" w:space="0" w:color="auto"/>
      </w:divBdr>
    </w:div>
    <w:div w:id="865943183">
      <w:bodyDiv w:val="1"/>
      <w:marLeft w:val="0"/>
      <w:marRight w:val="0"/>
      <w:marTop w:val="0"/>
      <w:marBottom w:val="0"/>
      <w:divBdr>
        <w:top w:val="none" w:sz="0" w:space="0" w:color="auto"/>
        <w:left w:val="none" w:sz="0" w:space="0" w:color="auto"/>
        <w:bottom w:val="none" w:sz="0" w:space="0" w:color="auto"/>
        <w:right w:val="none" w:sz="0" w:space="0" w:color="auto"/>
      </w:divBdr>
    </w:div>
    <w:div w:id="913050687">
      <w:bodyDiv w:val="1"/>
      <w:marLeft w:val="0"/>
      <w:marRight w:val="0"/>
      <w:marTop w:val="0"/>
      <w:marBottom w:val="0"/>
      <w:divBdr>
        <w:top w:val="none" w:sz="0" w:space="0" w:color="auto"/>
        <w:left w:val="none" w:sz="0" w:space="0" w:color="auto"/>
        <w:bottom w:val="none" w:sz="0" w:space="0" w:color="auto"/>
        <w:right w:val="none" w:sz="0" w:space="0" w:color="auto"/>
      </w:divBdr>
      <w:divsChild>
        <w:div w:id="1442610219">
          <w:marLeft w:val="0"/>
          <w:marRight w:val="0"/>
          <w:marTop w:val="0"/>
          <w:marBottom w:val="0"/>
          <w:divBdr>
            <w:top w:val="none" w:sz="0" w:space="0" w:color="auto"/>
            <w:left w:val="none" w:sz="0" w:space="0" w:color="auto"/>
            <w:bottom w:val="none" w:sz="0" w:space="0" w:color="auto"/>
            <w:right w:val="none" w:sz="0" w:space="0" w:color="auto"/>
          </w:divBdr>
        </w:div>
      </w:divsChild>
    </w:div>
    <w:div w:id="1092779240">
      <w:bodyDiv w:val="1"/>
      <w:marLeft w:val="0"/>
      <w:marRight w:val="0"/>
      <w:marTop w:val="0"/>
      <w:marBottom w:val="0"/>
      <w:divBdr>
        <w:top w:val="none" w:sz="0" w:space="0" w:color="auto"/>
        <w:left w:val="none" w:sz="0" w:space="0" w:color="auto"/>
        <w:bottom w:val="none" w:sz="0" w:space="0" w:color="auto"/>
        <w:right w:val="none" w:sz="0" w:space="0" w:color="auto"/>
      </w:divBdr>
    </w:div>
    <w:div w:id="1121149864">
      <w:bodyDiv w:val="1"/>
      <w:marLeft w:val="0"/>
      <w:marRight w:val="0"/>
      <w:marTop w:val="0"/>
      <w:marBottom w:val="0"/>
      <w:divBdr>
        <w:top w:val="none" w:sz="0" w:space="0" w:color="auto"/>
        <w:left w:val="none" w:sz="0" w:space="0" w:color="auto"/>
        <w:bottom w:val="none" w:sz="0" w:space="0" w:color="auto"/>
        <w:right w:val="none" w:sz="0" w:space="0" w:color="auto"/>
      </w:divBdr>
    </w:div>
    <w:div w:id="1241330830">
      <w:bodyDiv w:val="1"/>
      <w:marLeft w:val="0"/>
      <w:marRight w:val="0"/>
      <w:marTop w:val="0"/>
      <w:marBottom w:val="0"/>
      <w:divBdr>
        <w:top w:val="none" w:sz="0" w:space="0" w:color="auto"/>
        <w:left w:val="none" w:sz="0" w:space="0" w:color="auto"/>
        <w:bottom w:val="none" w:sz="0" w:space="0" w:color="auto"/>
        <w:right w:val="none" w:sz="0" w:space="0" w:color="auto"/>
      </w:divBdr>
    </w:div>
    <w:div w:id="1482186753">
      <w:bodyDiv w:val="1"/>
      <w:marLeft w:val="0"/>
      <w:marRight w:val="0"/>
      <w:marTop w:val="0"/>
      <w:marBottom w:val="0"/>
      <w:divBdr>
        <w:top w:val="none" w:sz="0" w:space="0" w:color="auto"/>
        <w:left w:val="none" w:sz="0" w:space="0" w:color="auto"/>
        <w:bottom w:val="none" w:sz="0" w:space="0" w:color="auto"/>
        <w:right w:val="none" w:sz="0" w:space="0" w:color="auto"/>
      </w:divBdr>
    </w:div>
    <w:div w:id="1982493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emf"/><Relationship Id="rId18" Type="http://schemas.openxmlformats.org/officeDocument/2006/relationships/hyperlink" Target="https://orcid.org/0000-0003-3594-0724" TargetMode="Externa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yperlink" Target="https://www.jma.go.jp/jma/jma-eng/jma-center/rsmc-hp-pub-eg/bstve_2018_m.html" TargetMode="External"/><Relationship Id="rId7" Type="http://schemas.microsoft.com/office/2011/relationships/commentsExtended" Target="commentsExtended.xml"/><Relationship Id="rId12" Type="http://schemas.openxmlformats.org/officeDocument/2006/relationships/image" Target="media/image4.emf"/><Relationship Id="rId17" Type="http://schemas.openxmlformats.org/officeDocument/2006/relationships/hyperlink" Target="https://orcid.org/0000-0002-5677-0501"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orcid.org/0000-0002-0533-6801" TargetMode="External"/><Relationship Id="rId20" Type="http://schemas.openxmlformats.org/officeDocument/2006/relationships/hyperlink" Target="https://orcid.org/0000-0002-4698-6448" TargetMode="Externa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emf"/><Relationship Id="rId24" Type="http://schemas.openxmlformats.org/officeDocument/2006/relationships/hyperlink" Target="https://CRAN.R-project.org/package=soundecology" TargetMode="External"/><Relationship Id="rId5" Type="http://schemas.openxmlformats.org/officeDocument/2006/relationships/webSettings" Target="webSettings.xml"/><Relationship Id="rId15" Type="http://schemas.openxmlformats.org/officeDocument/2006/relationships/hyperlink" Target="https://orcid.org/0000-0001-9402-9119" TargetMode="External"/><Relationship Id="rId23" Type="http://schemas.openxmlformats.org/officeDocument/2006/relationships/hyperlink" Target="https://mc-stan.org/" TargetMode="External"/><Relationship Id="rId28" Type="http://schemas.microsoft.com/office/2018/08/relationships/commentsExtensible" Target="commentsExtensible.xml"/><Relationship Id="rId10" Type="http://schemas.openxmlformats.org/officeDocument/2006/relationships/image" Target="media/image2.emf"/><Relationship Id="rId19" Type="http://schemas.openxmlformats.org/officeDocument/2006/relationships/hyperlink" Target="https://orcid.org/0000-0001-7402-0432"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hyperlink" Target="https://doi.org/10.1111/2041-210X.13438"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45FDB-B2B0-D841-847E-9BA977688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11543</Words>
  <Characters>65796</Characters>
  <Application>Microsoft Office Word</Application>
  <DocSecurity>0</DocSecurity>
  <Lines>548</Lines>
  <Paragraphs>154</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
  <LinksUpToDate>false</LinksUpToDate>
  <CharactersWithSpaces>77185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Ross (OIST)</dc:creator>
  <cp:keywords/>
  <dc:description/>
  <cp:lastModifiedBy>Evan Economo</cp:lastModifiedBy>
  <cp:revision>2</cp:revision>
  <dcterms:created xsi:type="dcterms:W3CDTF">2023-01-05T04:25:00Z</dcterms:created>
  <dcterms:modified xsi:type="dcterms:W3CDTF">2023-01-05T04:25:00Z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zotero-version="6.0.15"&gt;&lt;session id="STX1C92l"/&gt;&lt;style id="http://www.zotero.org/styles/global-change-biology" hasBibliography="1" bibliographyStyleHasBeenSet="1"/&gt;&lt;prefs&gt;&lt;pref name="fieldType" value="Field"/&gt;&lt;/prefs&gt;&lt;/data&gt;</vt:lpwstr>
  </property>
</Properties>
</file>