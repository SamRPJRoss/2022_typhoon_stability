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r w:rsidR="0097387D" w:rsidRPr="00D938DF">
        <w:rPr>
          <w:rFonts w:asciiTheme="majorHAnsi" w:hAnsiTheme="majorHAnsi" w:cstheme="majorHAnsi"/>
          <w:b/>
          <w:bCs/>
          <w:sz w:val="36"/>
          <w:szCs w:val="36"/>
        </w:rPr>
        <w:t>across a subtropical island</w:t>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 xml:space="preserve">Integrative Community Ecology Unit, Okinawa Institute of Science and Technology Graduate University, </w:t>
      </w:r>
      <w:proofErr w:type="spellStart"/>
      <w:r w:rsidR="00A474DB" w:rsidRPr="00BA347A">
        <w:rPr>
          <w:rFonts w:asciiTheme="majorHAnsi" w:hAnsiTheme="majorHAnsi" w:cstheme="majorHAnsi"/>
          <w:sz w:val="22"/>
          <w:szCs w:val="22"/>
        </w:rPr>
        <w:t>Tancha</w:t>
      </w:r>
      <w:proofErr w:type="spellEnd"/>
      <w:r w:rsidR="00A474DB" w:rsidRPr="00BA347A">
        <w:rPr>
          <w:rFonts w:asciiTheme="majorHAnsi" w:hAnsiTheme="majorHAnsi" w:cstheme="majorHAnsi"/>
          <w:sz w:val="22"/>
          <w:szCs w:val="22"/>
        </w:rPr>
        <w:t xml:space="preserve">, </w:t>
      </w:r>
      <w:proofErr w:type="spellStart"/>
      <w:r w:rsidR="00A474DB" w:rsidRPr="00BA347A">
        <w:rPr>
          <w:rFonts w:asciiTheme="majorHAnsi" w:hAnsiTheme="majorHAnsi" w:cstheme="majorHAnsi"/>
          <w:sz w:val="22"/>
          <w:szCs w:val="22"/>
        </w:rPr>
        <w:t>Onna</w:t>
      </w:r>
      <w:proofErr w:type="spellEnd"/>
      <w:r w:rsidR="00A474DB" w:rsidRPr="00BA347A">
        <w:rPr>
          <w:rFonts w:asciiTheme="majorHAnsi" w:hAnsiTheme="majorHAnsi" w:cstheme="majorHAnsi"/>
          <w:sz w:val="22"/>
          <w:szCs w:val="22"/>
        </w:rPr>
        <w:t>-son, Okinawa, Japan.</w:t>
      </w:r>
    </w:p>
    <w:p w14:paraId="20CA3BB8" w14:textId="725185D5"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 xml:space="preserve">Okinawa Institute of Science and Technology Graduate University, </w:t>
      </w:r>
      <w:proofErr w:type="spellStart"/>
      <w:r w:rsidR="00606F33" w:rsidRPr="00BA347A">
        <w:rPr>
          <w:rFonts w:asciiTheme="majorHAnsi" w:hAnsiTheme="majorHAnsi" w:cstheme="majorHAnsi"/>
          <w:sz w:val="22"/>
          <w:szCs w:val="22"/>
        </w:rPr>
        <w:t>Tancha</w:t>
      </w:r>
      <w:proofErr w:type="spellEnd"/>
      <w:r w:rsidR="00606F33" w:rsidRPr="00BA347A">
        <w:rPr>
          <w:rFonts w:asciiTheme="majorHAnsi" w:hAnsiTheme="majorHAnsi" w:cstheme="majorHAnsi"/>
          <w:sz w:val="22"/>
          <w:szCs w:val="22"/>
        </w:rPr>
        <w:t xml:space="preserve">, </w:t>
      </w:r>
      <w:proofErr w:type="spellStart"/>
      <w:r w:rsidR="00606F33" w:rsidRPr="00BA347A">
        <w:rPr>
          <w:rFonts w:asciiTheme="majorHAnsi" w:hAnsiTheme="majorHAnsi" w:cstheme="majorHAnsi"/>
          <w:sz w:val="22"/>
          <w:szCs w:val="22"/>
        </w:rPr>
        <w:t>Onna</w:t>
      </w:r>
      <w:proofErr w:type="spellEnd"/>
      <w:r w:rsidR="00606F33" w:rsidRPr="00BA347A">
        <w:rPr>
          <w:rFonts w:asciiTheme="majorHAnsi" w:hAnsiTheme="majorHAnsi" w:cstheme="majorHAnsi"/>
          <w:sz w:val="22"/>
          <w:szCs w:val="22"/>
        </w:rPr>
        <w:t>-son,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xml:space="preserve">, Okinawa Institute of Science and Technology Graduate University, </w:t>
      </w:r>
      <w:proofErr w:type="spellStart"/>
      <w:r w:rsidRPr="00BA347A">
        <w:rPr>
          <w:rFonts w:asciiTheme="majorHAnsi" w:hAnsiTheme="majorHAnsi" w:cstheme="majorHAnsi"/>
          <w:sz w:val="22"/>
          <w:szCs w:val="22"/>
        </w:rPr>
        <w:t>Tancha</w:t>
      </w:r>
      <w:proofErr w:type="spellEnd"/>
      <w:r w:rsidRPr="00BA347A">
        <w:rPr>
          <w:rFonts w:asciiTheme="majorHAnsi" w:hAnsiTheme="majorHAnsi" w:cstheme="majorHAnsi"/>
          <w:sz w:val="22"/>
          <w:szCs w:val="22"/>
        </w:rPr>
        <w:t xml:space="preserve">, </w:t>
      </w:r>
      <w:proofErr w:type="spellStart"/>
      <w:r w:rsidRPr="00BA347A">
        <w:rPr>
          <w:rFonts w:asciiTheme="majorHAnsi" w:hAnsiTheme="majorHAnsi" w:cstheme="majorHAnsi"/>
          <w:sz w:val="22"/>
          <w:szCs w:val="22"/>
        </w:rPr>
        <w:t>Onna</w:t>
      </w:r>
      <w:proofErr w:type="spellEnd"/>
      <w:r w:rsidRPr="00BA347A">
        <w:rPr>
          <w:rFonts w:asciiTheme="majorHAnsi" w:hAnsiTheme="majorHAnsi" w:cstheme="majorHAnsi"/>
          <w:sz w:val="22"/>
          <w:szCs w:val="22"/>
        </w:rPr>
        <w:t>-son,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 xml:space="preserve">Biodiversity &amp; </w:t>
      </w:r>
      <w:proofErr w:type="spellStart"/>
      <w:r w:rsidR="00F10BE4" w:rsidRPr="00BA347A">
        <w:rPr>
          <w:rFonts w:asciiTheme="majorHAnsi" w:hAnsiTheme="majorHAnsi" w:cstheme="majorHAnsi"/>
          <w:sz w:val="22"/>
          <w:szCs w:val="22"/>
        </w:rPr>
        <w:t>Biocomplexity</w:t>
      </w:r>
      <w:proofErr w:type="spellEnd"/>
      <w:r w:rsidR="00F10BE4" w:rsidRPr="00BA347A">
        <w:rPr>
          <w:rFonts w:asciiTheme="majorHAnsi" w:hAnsiTheme="majorHAnsi" w:cstheme="majorHAnsi"/>
          <w:sz w:val="22"/>
          <w:szCs w:val="22"/>
        </w:rPr>
        <w:t xml:space="preserve"> Unit, Okinawa Institute of Science and Technology Graduate University, </w:t>
      </w:r>
      <w:proofErr w:type="spellStart"/>
      <w:r w:rsidR="00F10BE4" w:rsidRPr="00BA347A">
        <w:rPr>
          <w:rFonts w:asciiTheme="majorHAnsi" w:hAnsiTheme="majorHAnsi" w:cstheme="majorHAnsi"/>
          <w:sz w:val="22"/>
          <w:szCs w:val="22"/>
        </w:rPr>
        <w:t>Tancha</w:t>
      </w:r>
      <w:proofErr w:type="spellEnd"/>
      <w:r w:rsidR="00F10BE4" w:rsidRPr="00BA347A">
        <w:rPr>
          <w:rFonts w:asciiTheme="majorHAnsi" w:hAnsiTheme="majorHAnsi" w:cstheme="majorHAnsi"/>
          <w:sz w:val="22"/>
          <w:szCs w:val="22"/>
        </w:rPr>
        <w:t xml:space="preserve">, </w:t>
      </w:r>
      <w:proofErr w:type="spellStart"/>
      <w:r w:rsidR="00F10BE4" w:rsidRPr="00BA347A">
        <w:rPr>
          <w:rFonts w:asciiTheme="majorHAnsi" w:hAnsiTheme="majorHAnsi" w:cstheme="majorHAnsi"/>
          <w:sz w:val="22"/>
          <w:szCs w:val="22"/>
        </w:rPr>
        <w:t>Onna</w:t>
      </w:r>
      <w:proofErr w:type="spellEnd"/>
      <w:r w:rsidR="00F10BE4" w:rsidRPr="00BA347A">
        <w:rPr>
          <w:rFonts w:asciiTheme="majorHAnsi" w:hAnsiTheme="majorHAnsi" w:cstheme="majorHAnsi"/>
          <w:sz w:val="22"/>
          <w:szCs w:val="22"/>
        </w:rPr>
        <w:t>-son,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proofErr w:type="gram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proofErr w:type="gramEnd"/>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6B28A512"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w:t>
      </w:r>
      <w:commentRangeStart w:id="0"/>
      <w:r>
        <w:rPr>
          <w:rFonts w:asciiTheme="majorHAnsi" w:hAnsiTheme="majorHAnsi" w:cstheme="majorHAnsi"/>
          <w:sz w:val="22"/>
          <w:szCs w:val="22"/>
        </w:rPr>
        <w:t xml:space="preserve">Understanding the factors that determine the capacity for different ecological communities to withstand and recover from such events </w:t>
      </w:r>
      <w:proofErr w:type="gramStart"/>
      <w:r>
        <w:rPr>
          <w:rFonts w:asciiTheme="majorHAnsi" w:hAnsiTheme="majorHAnsi" w:cstheme="majorHAnsi"/>
          <w:sz w:val="22"/>
          <w:szCs w:val="22"/>
        </w:rPr>
        <w:t>is, therefore, becoming</w:t>
      </w:r>
      <w:proofErr w:type="gramEnd"/>
      <w:r>
        <w:rPr>
          <w:rFonts w:asciiTheme="majorHAnsi" w:hAnsiTheme="majorHAnsi" w:cstheme="majorHAnsi"/>
          <w:sz w:val="22"/>
          <w:szCs w:val="22"/>
        </w:rPr>
        <w:t xml:space="preserve"> increasingly critical</w:t>
      </w:r>
      <w:commentRangeEnd w:id="0"/>
      <w:r w:rsidR="00D5665E">
        <w:rPr>
          <w:rStyle w:val="CommentReference"/>
        </w:rPr>
        <w:commentReference w:id="0"/>
      </w:r>
      <w:r>
        <w:rPr>
          <w:rFonts w:asciiTheme="majorHAnsi" w:hAnsiTheme="majorHAnsi" w:cstheme="majorHAnsi"/>
          <w:sz w:val="22"/>
          <w:szCs w:val="22"/>
        </w:rPr>
        <w:t xml:space="preserve">. </w:t>
      </w:r>
      <w:r w:rsidRPr="00BA347A">
        <w:rPr>
          <w:rFonts w:asciiTheme="majorHAnsi" w:hAnsiTheme="majorHAnsi" w:cstheme="majorHAnsi"/>
          <w:sz w:val="22"/>
          <w:szCs w:val="22"/>
        </w:rPr>
        <w:t xml:space="preserve">Typhoons are extreme weather events that </w:t>
      </w:r>
      <w:proofErr w:type="gramStart"/>
      <w:r w:rsidRPr="00BA347A">
        <w:rPr>
          <w:rFonts w:asciiTheme="majorHAnsi" w:hAnsiTheme="majorHAnsi" w:cstheme="majorHAnsi"/>
          <w:sz w:val="22"/>
          <w:szCs w:val="22"/>
        </w:rPr>
        <w:t>are generally expected</w:t>
      </w:r>
      <w:proofErr w:type="gramEnd"/>
      <w:r w:rsidRPr="00BA347A">
        <w:rPr>
          <w:rFonts w:asciiTheme="majorHAnsi" w:hAnsiTheme="majorHAnsi" w:cstheme="majorHAnsi"/>
          <w:sz w:val="22"/>
          <w:szCs w:val="22"/>
        </w:rPr>
        <w:t xml:space="preserve">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w:t>
      </w:r>
      <w:commentRangeStart w:id="1"/>
      <w:r w:rsidRPr="00BA347A">
        <w:rPr>
          <w:rFonts w:asciiTheme="majorHAnsi" w:hAnsiTheme="majorHAnsi" w:cstheme="majorHAnsi"/>
          <w:sz w:val="22"/>
          <w:szCs w:val="22"/>
        </w:rPr>
        <w:t xml:space="preserve">mobile </w:t>
      </w:r>
      <w:commentRangeEnd w:id="1"/>
      <w:r w:rsidR="00D5665E">
        <w:rPr>
          <w:rStyle w:val="CommentReference"/>
        </w:rPr>
        <w:commentReference w:id="1"/>
      </w:r>
      <w:del w:id="2" w:author="Nicholas Friedman" w:date="2023-01-05T13:45:00Z">
        <w:r w:rsidRPr="00BA347A" w:rsidDel="00D5665E">
          <w:rPr>
            <w:rFonts w:asciiTheme="majorHAnsi" w:hAnsiTheme="majorHAnsi" w:cstheme="majorHAnsi"/>
            <w:sz w:val="22"/>
            <w:szCs w:val="22"/>
          </w:rPr>
          <w:delText xml:space="preserve">taxa </w:delText>
        </w:r>
      </w:del>
      <w:ins w:id="3" w:author="Nicholas Friedman" w:date="2023-01-05T13:45:00Z">
        <w:r w:rsidR="00D5665E">
          <w:rPr>
            <w:rFonts w:asciiTheme="majorHAnsi" w:hAnsiTheme="majorHAnsi" w:cstheme="majorHAnsi"/>
            <w:sz w:val="22"/>
            <w:szCs w:val="22"/>
          </w:rPr>
          <w:t>animals</w:t>
        </w:r>
        <w:r w:rsidR="00D5665E" w:rsidRPr="00BA347A">
          <w:rPr>
            <w:rFonts w:asciiTheme="majorHAnsi" w:hAnsiTheme="majorHAnsi" w:cstheme="majorHAnsi"/>
            <w:sz w:val="22"/>
            <w:szCs w:val="22"/>
          </w:rPr>
          <w:t xml:space="preserve"> </w:t>
        </w:r>
      </w:ins>
      <w:r w:rsidRPr="00BA347A">
        <w:rPr>
          <w:rFonts w:asciiTheme="majorHAnsi" w:hAnsiTheme="majorHAnsi" w:cstheme="majorHAnsi"/>
          <w:sz w:val="22"/>
          <w:szCs w:val="22"/>
        </w:rPr>
        <w:t xml:space="preserve">such as birds. </w:t>
      </w:r>
      <w:r>
        <w:rPr>
          <w:rFonts w:asciiTheme="majorHAnsi" w:hAnsiTheme="majorHAnsi" w:cstheme="majorHAnsi"/>
          <w:sz w:val="22"/>
          <w:szCs w:val="22"/>
        </w:rPr>
        <w:t xml:space="preserve">Here, we report </w:t>
      </w:r>
      <w:r w:rsidR="00DF4493">
        <w:rPr>
          <w:rFonts w:asciiTheme="majorHAnsi" w:hAnsiTheme="majorHAnsi" w:cstheme="majorHAnsi"/>
          <w:sz w:val="22"/>
          <w:szCs w:val="22"/>
        </w:rPr>
        <w:t xml:space="preserve">spatially variable </w:t>
      </w:r>
      <w:r>
        <w:rPr>
          <w:rFonts w:asciiTheme="majorHAnsi" w:hAnsiTheme="majorHAnsi" w:cstheme="majorHAnsi"/>
          <w:sz w:val="22"/>
          <w:szCs w:val="22"/>
        </w:rPr>
        <w:t xml:space="preserve">ecological responses to typhoons </w:t>
      </w:r>
      <w:commentRangeStart w:id="4"/>
      <w:r>
        <w:rPr>
          <w:rFonts w:asciiTheme="majorHAnsi" w:hAnsiTheme="majorHAnsi" w:cstheme="majorHAnsi"/>
          <w:sz w:val="22"/>
          <w:szCs w:val="22"/>
        </w:rPr>
        <w:t>across the landscape</w:t>
      </w:r>
      <w:commentRangeEnd w:id="4"/>
      <w:r w:rsidR="000F4384">
        <w:rPr>
          <w:rStyle w:val="CommentReference"/>
        </w:rPr>
        <w:commentReference w:id="4"/>
      </w:r>
      <w:r>
        <w:rPr>
          <w:rFonts w:asciiTheme="majorHAnsi" w:hAnsiTheme="majorHAnsi" w:cstheme="majorHAnsi"/>
          <w:sz w:val="22"/>
          <w:szCs w:val="22"/>
        </w:rPr>
        <w:t xml:space="preserv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w:t>
      </w:r>
      <w:commentRangeStart w:id="5"/>
      <w:r>
        <w:rPr>
          <w:rFonts w:asciiTheme="majorHAnsi" w:hAnsiTheme="majorHAnsi" w:cstheme="majorHAnsi"/>
          <w:sz w:val="22"/>
          <w:szCs w:val="22"/>
        </w:rPr>
        <w:t xml:space="preserve">elicit </w:t>
      </w:r>
      <w:commentRangeEnd w:id="5"/>
      <w:r w:rsidR="000F4384">
        <w:rPr>
          <w:rStyle w:val="CommentReference"/>
        </w:rPr>
        <w:commentReference w:id="5"/>
      </w:r>
      <w:r>
        <w:rPr>
          <w:rFonts w:asciiTheme="majorHAnsi" w:hAnsiTheme="majorHAnsi" w:cstheme="majorHAnsi"/>
          <w:sz w:val="22"/>
          <w:szCs w:val="22"/>
        </w:rPr>
        <w:t xml:space="preserve">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w:t>
      </w:r>
      <w:proofErr w:type="spellStart"/>
      <w:r w:rsidR="00697C6E">
        <w:rPr>
          <w:rFonts w:asciiTheme="majorHAnsi" w:hAnsiTheme="majorHAnsi" w:cstheme="majorHAnsi"/>
          <w:sz w:val="22"/>
          <w:szCs w:val="22"/>
        </w:rPr>
        <w:t>biophony</w:t>
      </w:r>
      <w:proofErr w:type="spellEnd"/>
      <w:r w:rsidR="00697C6E">
        <w:rPr>
          <w:rFonts w:asciiTheme="majorHAnsi" w:hAnsiTheme="majorHAnsi" w:cstheme="majorHAnsi"/>
          <w:sz w:val="22"/>
          <w:szCs w:val="22"/>
        </w:rPr>
        <w:t xml:space="preserve">)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 in variability </w:t>
      </w:r>
      <w:proofErr w:type="gramStart"/>
      <w:r>
        <w:rPr>
          <w:rFonts w:asciiTheme="majorHAnsi" w:hAnsiTheme="majorHAnsi" w:cstheme="majorHAnsi"/>
          <w:sz w:val="22"/>
          <w:szCs w:val="22"/>
        </w:rPr>
        <w:t>was observed</w:t>
      </w:r>
      <w:proofErr w:type="gramEnd"/>
      <w:r>
        <w:rPr>
          <w:rFonts w:asciiTheme="majorHAnsi" w:hAnsiTheme="majorHAnsi" w:cstheme="majorHAnsi"/>
          <w:sz w:val="22"/>
          <w:szCs w:val="22"/>
        </w:rPr>
        <w:t xml:space="preserve">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 xml:space="preserve">sites. </w:t>
      </w:r>
      <w:commentRangeStart w:id="6"/>
      <w:r>
        <w:rPr>
          <w:rFonts w:asciiTheme="majorHAnsi" w:hAnsiTheme="majorHAnsi" w:cstheme="majorHAnsi"/>
          <w:sz w:val="22"/>
          <w:szCs w:val="22"/>
        </w:rPr>
        <w:t>This indicates that n</w:t>
      </w:r>
      <w:r w:rsidRPr="00FC7147">
        <w:rPr>
          <w:rFonts w:asciiTheme="majorHAnsi" w:hAnsiTheme="majorHAnsi" w:cstheme="majorHAnsi"/>
          <w:sz w:val="22"/>
          <w:szCs w:val="22"/>
        </w:rPr>
        <w:t xml:space="preserve">atural forests have a diversity of pathways through which communities </w:t>
      </w:r>
      <w:r w:rsidR="00DF4493">
        <w:rPr>
          <w:rFonts w:asciiTheme="majorHAnsi" w:hAnsiTheme="majorHAnsi" w:cstheme="majorHAnsi"/>
          <w:sz w:val="22"/>
          <w:szCs w:val="22"/>
        </w:rPr>
        <w:t xml:space="preserve">can </w:t>
      </w:r>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sidR="00DF4493">
        <w:rPr>
          <w:rFonts w:asciiTheme="majorHAnsi" w:hAnsiTheme="majorHAnsi" w:cstheme="majorHAnsi"/>
          <w:sz w:val="22"/>
          <w:szCs w:val="22"/>
        </w:rPr>
        <w:t>more constrained</w:t>
      </w:r>
      <w:r w:rsidRPr="00FC7147">
        <w:rPr>
          <w:rFonts w:asciiTheme="majorHAnsi" w:hAnsiTheme="majorHAnsi" w:cstheme="majorHAnsi"/>
          <w:sz w:val="22"/>
          <w:szCs w:val="22"/>
        </w:rPr>
        <w:t xml:space="preserve"> in </w:t>
      </w:r>
      <w:r w:rsidR="00DF4493">
        <w:rPr>
          <w:rFonts w:asciiTheme="majorHAnsi" w:hAnsiTheme="majorHAnsi" w:cstheme="majorHAnsi"/>
          <w:sz w:val="22"/>
          <w:szCs w:val="22"/>
        </w:rPr>
        <w:t xml:space="preserve">their </w:t>
      </w:r>
      <w:r w:rsidRPr="00FC7147">
        <w:rPr>
          <w:rFonts w:asciiTheme="majorHAnsi" w:hAnsiTheme="majorHAnsi" w:cstheme="majorHAnsi"/>
          <w:sz w:val="22"/>
          <w:szCs w:val="22"/>
        </w:rPr>
        <w:t>disturbance responses</w:t>
      </w:r>
      <w:commentRangeEnd w:id="6"/>
      <w:r w:rsidR="000F4384">
        <w:rPr>
          <w:rStyle w:val="CommentReference"/>
        </w:rPr>
        <w:commentReference w:id="6"/>
      </w:r>
      <w:r w:rsidRPr="00FC7147">
        <w:rPr>
          <w:rFonts w:asciiTheme="majorHAnsi" w:hAnsiTheme="majorHAnsi" w:cstheme="majorHAnsi"/>
          <w:sz w:val="22"/>
          <w:szCs w:val="22"/>
        </w:rPr>
        <w:t>.</w:t>
      </w:r>
      <w:r w:rsidR="000A200D">
        <w:rPr>
          <w:rFonts w:asciiTheme="majorHAnsi" w:hAnsiTheme="majorHAnsi" w:cstheme="majorHAnsi"/>
          <w:sz w:val="22"/>
          <w:szCs w:val="22"/>
        </w:rPr>
        <w:t xml:space="preserve"> </w:t>
      </w:r>
      <w:r w:rsidR="00FD4A92">
        <w:rPr>
          <w:rFonts w:asciiTheme="majorHAnsi" w:hAnsiTheme="majorHAnsi" w:cstheme="majorHAnsi"/>
          <w:sz w:val="22"/>
          <w:szCs w:val="22"/>
        </w:rPr>
        <w:t xml:space="preserve">Though site-level typhoon impacts on soundscapes and bird detections were not particularly strong, we nevertheless revealed spatial heterogeneity in typhoon responses, owing to the data resolution afforded to us by high resolution monitoring </w:t>
      </w:r>
      <w:commentRangeStart w:id="7"/>
      <w:r w:rsidR="00FD4A92">
        <w:rPr>
          <w:rFonts w:asciiTheme="majorHAnsi" w:hAnsiTheme="majorHAnsi" w:cstheme="majorHAnsi"/>
          <w:sz w:val="22"/>
          <w:szCs w:val="22"/>
        </w:rPr>
        <w:t>at scale (that is, across multiple sites simultaneously)</w:t>
      </w:r>
      <w:commentRangeEnd w:id="7"/>
      <w:r w:rsidR="006161DD">
        <w:rPr>
          <w:rStyle w:val="CommentReference"/>
        </w:rPr>
        <w:commentReference w:id="7"/>
      </w:r>
      <w:r w:rsidR="00FD4A92">
        <w:rPr>
          <w:rFonts w:asciiTheme="majorHAnsi" w:hAnsiTheme="majorHAnsi" w:cstheme="majorHAnsi"/>
          <w:sz w:val="22"/>
          <w:szCs w:val="22"/>
        </w:rPr>
        <w:t xml:space="preserve">.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w:t>
      </w:r>
      <w:r w:rsidR="00FD4A92">
        <w:rPr>
          <w:rFonts w:asciiTheme="majorHAnsi" w:hAnsiTheme="majorHAnsi" w:cstheme="majorHAnsi"/>
          <w:sz w:val="22"/>
          <w:szCs w:val="22"/>
        </w:rPr>
        <w:t xml:space="preserve">thus </w:t>
      </w:r>
      <w:r w:rsidRPr="00FC7147">
        <w:rPr>
          <w:rFonts w:asciiTheme="majorHAnsi" w:hAnsiTheme="majorHAnsi" w:cstheme="majorHAnsi"/>
          <w:sz w:val="22"/>
          <w:szCs w:val="22"/>
        </w:rPr>
        <w:t>underscore the importance of natural forests in insuring ecosystems against disturbance</w:t>
      </w:r>
      <w:ins w:id="8" w:author="Nicholas Friedman" w:date="2023-01-05T14:00:00Z">
        <w:r w:rsidR="006161DD">
          <w:rPr>
            <w:rFonts w:asciiTheme="majorHAnsi" w:hAnsiTheme="majorHAnsi" w:cstheme="majorHAnsi"/>
            <w:sz w:val="22"/>
            <w:szCs w:val="22"/>
          </w:rPr>
          <w:t>,</w:t>
        </w:r>
      </w:ins>
      <w:r w:rsidRPr="00FC7147">
        <w:rPr>
          <w:rFonts w:asciiTheme="majorHAnsi" w:hAnsiTheme="majorHAnsi" w:cstheme="majorHAnsi"/>
          <w:sz w:val="22"/>
          <w:szCs w:val="22"/>
        </w:rPr>
        <w:t xml:space="preserve"> and </w:t>
      </w:r>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r w:rsidRPr="00FC7147">
        <w:rPr>
          <w:rFonts w:asciiTheme="majorHAnsi" w:hAnsiTheme="majorHAnsi" w:cstheme="majorHAnsi"/>
          <w:sz w:val="22"/>
          <w:szCs w:val="22"/>
        </w:rPr>
        <w:t xml:space="preserve">the </w:t>
      </w:r>
      <w:r w:rsidR="00DF4493">
        <w:rPr>
          <w:rFonts w:asciiTheme="majorHAnsi" w:hAnsiTheme="majorHAnsi" w:cstheme="majorHAnsi"/>
          <w:sz w:val="22"/>
          <w:szCs w:val="22"/>
        </w:rPr>
        <w:t xml:space="preserve">potential </w:t>
      </w:r>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w:t>
      </w:r>
      <w:commentRangeStart w:id="9"/>
      <w:proofErr w:type="gramStart"/>
      <w:r w:rsidRPr="00842289">
        <w:rPr>
          <w:rFonts w:asciiTheme="majorHAnsi" w:hAnsiTheme="majorHAnsi" w:cstheme="majorHAnsi"/>
          <w:sz w:val="22"/>
          <w:szCs w:val="22"/>
        </w:rPr>
        <w:t>are typified</w:t>
      </w:r>
      <w:proofErr w:type="gramEnd"/>
      <w:r w:rsidRPr="00842289">
        <w:rPr>
          <w:rFonts w:asciiTheme="majorHAnsi" w:hAnsiTheme="majorHAnsi" w:cstheme="majorHAnsi"/>
          <w:sz w:val="22"/>
          <w:szCs w:val="22"/>
        </w:rPr>
        <w:t xml:space="preserve"> by </w:t>
      </w:r>
      <w:commentRangeEnd w:id="9"/>
      <w:r w:rsidR="006161DD">
        <w:rPr>
          <w:rStyle w:val="CommentReference"/>
        </w:rPr>
        <w:commentReference w:id="9"/>
      </w:r>
      <w:r w:rsidRPr="00842289">
        <w:rPr>
          <w:rFonts w:asciiTheme="majorHAnsi" w:hAnsiTheme="majorHAnsi" w:cstheme="majorHAnsi"/>
          <w:sz w:val="22"/>
          <w:szCs w:val="22"/>
        </w:rPr>
        <w:t xml:space="preserve">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E8CEEA5"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w:t>
      </w:r>
      <w:r w:rsidR="00876B35" w:rsidRPr="00842289">
        <w:rPr>
          <w:rFonts w:asciiTheme="majorHAnsi" w:hAnsiTheme="majorHAnsi" w:cstheme="majorHAnsi"/>
          <w:sz w:val="22"/>
          <w:szCs w:val="22"/>
        </w:rPr>
        <w:lastRenderedPageBreak/>
        <w:t xml:space="preserve">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w:t>
      </w:r>
      <w:del w:id="10" w:author="Nicholas Friedman" w:date="2023-01-05T14:04:00Z">
        <w:r w:rsidR="00876B35" w:rsidRPr="00842289" w:rsidDel="006161DD">
          <w:rPr>
            <w:rFonts w:asciiTheme="majorHAnsi" w:hAnsiTheme="majorHAnsi" w:cstheme="majorHAnsi"/>
            <w:sz w:val="22"/>
            <w:szCs w:val="22"/>
          </w:rPr>
          <w:delText xml:space="preserve">best </w:delText>
        </w:r>
        <w:r w:rsidR="00876B35" w:rsidDel="006161DD">
          <w:rPr>
            <w:rFonts w:asciiTheme="majorHAnsi" w:hAnsiTheme="majorHAnsi" w:cstheme="majorHAnsi"/>
            <w:sz w:val="22"/>
            <w:szCs w:val="22"/>
          </w:rPr>
          <w:delText>placed</w:delText>
        </w:r>
      </w:del>
      <w:ins w:id="11" w:author="Nicholas Friedman" w:date="2023-01-05T14:04:00Z">
        <w:r w:rsidR="006161DD">
          <w:rPr>
            <w:rFonts w:asciiTheme="majorHAnsi" w:hAnsiTheme="majorHAnsi" w:cstheme="majorHAnsi"/>
            <w:sz w:val="22"/>
            <w:szCs w:val="22"/>
          </w:rPr>
          <w:t>most likely</w:t>
        </w:r>
      </w:ins>
      <w:r w:rsidR="00876B35">
        <w:rPr>
          <w:rFonts w:asciiTheme="majorHAnsi" w:hAnsiTheme="majorHAnsi" w:cstheme="majorHAnsi"/>
          <w:sz w:val="22"/>
          <w:szCs w:val="22"/>
        </w:rPr>
        <w:t xml:space="preserve">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proofErr w:type="gramStart"/>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whe</w:t>
      </w:r>
      <w:r w:rsidR="00DF4493">
        <w:rPr>
          <w:rFonts w:asciiTheme="majorHAnsi" w:hAnsiTheme="majorHAnsi" w:cstheme="majorHAnsi"/>
          <w:sz w:val="22"/>
          <w:szCs w:val="22"/>
        </w:rPr>
        <w:t>reas</w:t>
      </w:r>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w:t>
      </w:r>
      <w:proofErr w:type="gramEnd"/>
      <w:r w:rsidR="00840211">
        <w:rPr>
          <w:rFonts w:asciiTheme="majorHAnsi" w:hAnsiTheme="majorHAnsi" w:cstheme="majorHAnsi"/>
          <w:sz w:val="22"/>
          <w:szCs w:val="22"/>
        </w:rPr>
        <w:t xml:space="preserve"> </w:t>
      </w:r>
      <w:proofErr w:type="gramStart"/>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w:t>
      </w:r>
      <w:proofErr w:type="spellStart"/>
      <w:r w:rsidR="00876B35">
        <w:rPr>
          <w:rFonts w:asciiTheme="majorHAnsi" w:hAnsiTheme="majorHAnsi" w:cstheme="majorHAnsi"/>
          <w:sz w:val="22"/>
          <w:szCs w:val="22"/>
        </w:rPr>
        <w:t>metacommunity</w:t>
      </w:r>
      <w:proofErr w:type="spellEnd"/>
      <w:r w:rsidR="00876B35">
        <w:rPr>
          <w:rFonts w:asciiTheme="majorHAnsi" w:hAnsiTheme="majorHAnsi" w:cstheme="majorHAnsi"/>
          <w:sz w:val="22"/>
          <w:szCs w:val="22"/>
        </w:rPr>
        <w:t xml:space="preserve">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w:t>
      </w:r>
      <w:proofErr w:type="gramEnd"/>
      <w:r w:rsidR="006E5626">
        <w:rPr>
          <w:rFonts w:asciiTheme="majorHAnsi" w:hAnsiTheme="majorHAnsi" w:cstheme="majorHAnsi"/>
          <w:sz w:val="22"/>
          <w:szCs w:val="22"/>
        </w:rPr>
        <w:t xml:space="preserve"> </w:t>
      </w:r>
    </w:p>
    <w:p w14:paraId="20B32317" w14:textId="4A177108" w:rsidR="00B511B0" w:rsidRPr="000B734B" w:rsidRDefault="00FA3127" w:rsidP="000B734B">
      <w:pPr>
        <w:spacing w:line="360" w:lineRule="auto"/>
        <w:ind w:firstLine="720"/>
        <w:rPr>
          <w:rFonts w:asciiTheme="majorHAnsi" w:hAnsiTheme="majorHAnsi" w:cstheme="majorHAnsi"/>
          <w:sz w:val="22"/>
          <w:szCs w:val="22"/>
        </w:rPr>
      </w:pPr>
      <w:commentRangeStart w:id="12"/>
      <w:r w:rsidRPr="00842289">
        <w:rPr>
          <w:rFonts w:asciiTheme="majorHAnsi" w:hAnsiTheme="majorHAnsi" w:cstheme="majorHAnsi"/>
          <w:sz w:val="22"/>
          <w:szCs w:val="22"/>
        </w:rPr>
        <w:t xml:space="preserve">Ecological stability </w:t>
      </w:r>
      <w:commentRangeEnd w:id="12"/>
      <w:r w:rsidR="006161DD">
        <w:rPr>
          <w:rStyle w:val="CommentReference"/>
        </w:rPr>
        <w:commentReference w:id="12"/>
      </w:r>
      <w:r w:rsidRPr="00842289">
        <w:rPr>
          <w:rFonts w:asciiTheme="majorHAnsi" w:hAnsiTheme="majorHAnsi" w:cstheme="majorHAnsi"/>
          <w:sz w:val="22"/>
          <w:szCs w:val="22"/>
        </w:rPr>
        <w:t xml:space="preserve">is a central framework for considering disturbance impacts across spatial, temporal, and organisational scales, from populations to ecosystems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Hillebrand</w:t>
      </w:r>
      <w:proofErr w:type="spellEnd"/>
      <w:r w:rsidR="00D46F30" w:rsidRPr="00D46F30">
        <w:rPr>
          <w:rFonts w:ascii="Calibri Light" w:hAnsiTheme="majorHAnsi" w:cs="Calibri Light"/>
          <w:sz w:val="22"/>
        </w:rPr>
        <w:t xml:space="preserve">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w:t>
      </w:r>
      <w:commentRangeStart w:id="13"/>
      <w:del w:id="14" w:author="Nicholas Friedman" w:date="2023-01-05T14:08:00Z">
        <w:r w:rsidR="00AF408E" w:rsidRPr="00842289" w:rsidDel="006161DD">
          <w:rPr>
            <w:rFonts w:asciiTheme="majorHAnsi" w:hAnsiTheme="majorHAnsi" w:cstheme="majorHAnsi"/>
            <w:sz w:val="22"/>
            <w:szCs w:val="22"/>
          </w:rPr>
          <w:delText xml:space="preserve">multidimensional </w:delText>
        </w:r>
      </w:del>
      <w:commentRangeEnd w:id="13"/>
      <w:r w:rsidR="006161DD">
        <w:rPr>
          <w:rStyle w:val="CommentReference"/>
        </w:rPr>
        <w:commentReference w:id="13"/>
      </w:r>
      <w:r w:rsidR="00AF408E" w:rsidRPr="00842289">
        <w:rPr>
          <w:rFonts w:asciiTheme="majorHAnsi" w:hAnsiTheme="majorHAnsi" w:cstheme="majorHAnsi"/>
          <w:sz w:val="22"/>
          <w:szCs w:val="22"/>
        </w:rPr>
        <w:t xml:space="preserve">concept </w:t>
      </w:r>
      <w:ins w:id="15" w:author="Nicholas Friedman" w:date="2023-01-05T14:08:00Z">
        <w:r w:rsidR="006161DD">
          <w:rPr>
            <w:rFonts w:asciiTheme="majorHAnsi" w:hAnsiTheme="majorHAnsi" w:cstheme="majorHAnsi"/>
            <w:sz w:val="22"/>
            <w:szCs w:val="22"/>
          </w:rPr>
          <w:t>with multiple dimensions</w:t>
        </w:r>
        <w:r w:rsidR="006161DD" w:rsidRPr="00842289">
          <w:rPr>
            <w:rFonts w:asciiTheme="majorHAnsi" w:hAnsiTheme="majorHAnsi" w:cstheme="majorHAnsi"/>
            <w:sz w:val="22"/>
            <w:szCs w:val="22"/>
          </w:rPr>
          <w:t xml:space="preserve"> </w:t>
        </w:r>
      </w:ins>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r w:rsidR="00DF4493">
        <w:rPr>
          <w:rFonts w:asciiTheme="majorHAnsi" w:hAnsiTheme="majorHAnsi" w:cstheme="majorHAnsi"/>
          <w:sz w:val="22"/>
          <w:szCs w:val="22"/>
        </w:rPr>
        <w:t xml:space="preserve">both </w:t>
      </w:r>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w:t>
      </w:r>
      <w:proofErr w:type="gramStart"/>
      <w:r w:rsidR="00842289" w:rsidRPr="00842289">
        <w:rPr>
          <w:rFonts w:asciiTheme="majorHAnsi" w:hAnsiTheme="majorHAnsi" w:cstheme="majorHAnsi"/>
          <w:sz w:val="22"/>
          <w:szCs w:val="22"/>
        </w:rPr>
        <w:t>to holistically capture</w:t>
      </w:r>
      <w:proofErr w:type="gramEnd"/>
      <w:r w:rsidR="00842289" w:rsidRPr="00842289">
        <w:rPr>
          <w:rFonts w:asciiTheme="majorHAnsi" w:hAnsiTheme="majorHAnsi" w:cstheme="majorHAnsi"/>
          <w:sz w:val="22"/>
          <w:szCs w:val="22"/>
        </w:rPr>
        <w:t xml:space="preserve"> the ecological impacts of infrequent extreme events such as typhoons.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commentRangeStart w:id="16"/>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DF4493">
        <w:rPr>
          <w:rFonts w:asciiTheme="majorHAnsi" w:hAnsiTheme="majorHAnsi" w:cstheme="majorHAnsi"/>
          <w:noProof/>
          <w:sz w:val="22"/>
          <w:szCs w:val="22"/>
        </w:rPr>
        <w:t>,</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w:t>
      </w:r>
      <w:commentRangeEnd w:id="16"/>
      <w:r w:rsidR="00F40837">
        <w:rPr>
          <w:rStyle w:val="CommentReference"/>
        </w:rPr>
        <w:commentReference w:id="16"/>
      </w:r>
      <w:r w:rsidR="00A6602A">
        <w:rPr>
          <w:rFonts w:asciiTheme="majorHAnsi" w:hAnsiTheme="majorHAnsi" w:cstheme="majorHAnsi"/>
          <w:sz w:val="22"/>
          <w:szCs w:val="22"/>
        </w:rPr>
        <w:t xml:space="preserve">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ACB86AB"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w:t>
      </w:r>
      <w:r w:rsidR="00907B4B">
        <w:rPr>
          <w:rFonts w:asciiTheme="majorHAnsi" w:hAnsiTheme="majorHAnsi" w:cstheme="majorHAnsi"/>
          <w:sz w:val="22"/>
          <w:szCs w:val="22"/>
        </w:rPr>
        <w:lastRenderedPageBreak/>
        <w:t>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proofErr w:type="spellStart"/>
      <w:r w:rsidR="00907B4B" w:rsidRPr="00907B4B">
        <w:rPr>
          <w:rFonts w:asciiTheme="majorHAnsi" w:hAnsiTheme="majorHAnsi" w:cstheme="majorHAnsi"/>
          <w:i/>
          <w:iCs/>
          <w:sz w:val="22"/>
          <w:szCs w:val="22"/>
        </w:rPr>
        <w:t>biophony</w:t>
      </w:r>
      <w:proofErr w:type="spellEnd"/>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proofErr w:type="spellStart"/>
      <w:r w:rsidR="00907B4B" w:rsidRPr="00907B4B">
        <w:rPr>
          <w:rFonts w:asciiTheme="majorHAnsi" w:hAnsiTheme="majorHAnsi" w:cstheme="majorHAnsi"/>
          <w:i/>
          <w:iCs/>
          <w:sz w:val="22"/>
          <w:szCs w:val="22"/>
        </w:rPr>
        <w:t>anthropophony</w:t>
      </w:r>
      <w:proofErr w:type="spellEnd"/>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 xml:space="preserve">have recently emerged, </w:t>
      </w:r>
      <w:commentRangeStart w:id="17"/>
      <w:r w:rsidR="002D0FBC">
        <w:rPr>
          <w:rFonts w:asciiTheme="majorHAnsi" w:hAnsiTheme="majorHAnsi" w:cstheme="majorHAnsi"/>
          <w:sz w:val="22"/>
          <w:szCs w:val="22"/>
        </w:rPr>
        <w:t>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w:t>
      </w:r>
      <w:commentRangeEnd w:id="17"/>
      <w:r w:rsidR="00F40837">
        <w:rPr>
          <w:rStyle w:val="CommentReference"/>
        </w:rPr>
        <w:commentReference w:id="17"/>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xml:space="preserve"> using a multi</w:t>
      </w:r>
      <w:r w:rsidR="00DF4493">
        <w:rPr>
          <w:rFonts w:asciiTheme="majorHAnsi" w:hAnsiTheme="majorHAnsi" w:cstheme="majorHAnsi"/>
          <w:sz w:val="22"/>
          <w:szCs w:val="22"/>
        </w:rPr>
        <w:t xml:space="preserve">dimensional </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w:t>
      </w:r>
      <w:ins w:id="18" w:author="Nicholas Friedman" w:date="2023-01-05T14:16:00Z">
        <w:r w:rsidR="00B90186">
          <w:rPr>
            <w:rFonts w:asciiTheme="majorHAnsi" w:hAnsiTheme="majorHAnsi" w:cstheme="majorHAnsi"/>
            <w:sz w:val="22"/>
            <w:szCs w:val="22"/>
          </w:rPr>
          <w:t>ed</w:t>
        </w:r>
      </w:ins>
      <w:r w:rsidR="00A52A77">
        <w:rPr>
          <w:rFonts w:asciiTheme="majorHAnsi" w:hAnsiTheme="majorHAnsi" w:cstheme="majorHAnsi"/>
          <w:sz w:val="22"/>
          <w:szCs w:val="22"/>
        </w:rPr>
        <w:t xml:space="preserve">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show</w:t>
      </w:r>
      <w:r w:rsidR="00DF4493">
        <w:rPr>
          <w:rFonts w:asciiTheme="majorHAnsi" w:hAnsiTheme="majorHAnsi" w:cstheme="majorHAnsi"/>
          <w:sz w:val="22"/>
          <w:szCs w:val="22"/>
        </w:rPr>
        <w:t>ed</w:t>
      </w:r>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r w:rsidR="00DF4493">
        <w:rPr>
          <w:rFonts w:asciiTheme="majorHAnsi" w:hAnsiTheme="majorHAnsi" w:cstheme="majorHAnsi"/>
          <w:sz w:val="22"/>
          <w:szCs w:val="22"/>
        </w:rPr>
        <w:t xml:space="preserve">while </w:t>
      </w:r>
      <w:r w:rsidR="009E48E4" w:rsidRPr="00C03579">
        <w:rPr>
          <w:rFonts w:asciiTheme="majorHAnsi" w:hAnsiTheme="majorHAnsi" w:cstheme="majorHAnsi"/>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w:t>
      </w:r>
      <w:proofErr w:type="gramStart"/>
      <w:r w:rsidR="007174EC">
        <w:rPr>
          <w:rFonts w:asciiTheme="majorHAnsi" w:hAnsiTheme="majorHAnsi" w:cstheme="majorHAnsi"/>
          <w:sz w:val="22"/>
          <w:szCs w:val="22"/>
        </w:rPr>
        <w:t xml:space="preserve">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proofErr w:type="gramEnd"/>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07BB8608"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r w:rsidR="00DF4493">
        <w:rPr>
          <w:rFonts w:asciiTheme="majorHAnsi" w:hAnsiTheme="majorHAnsi" w:cstheme="majorHAnsi"/>
          <w:sz w:val="22"/>
          <w:szCs w:val="22"/>
        </w:rPr>
        <w:t xml:space="preserve">that </w:t>
      </w:r>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r w:rsidR="00DF4493">
        <w:rPr>
          <w:rFonts w:asciiTheme="majorHAnsi" w:hAnsiTheme="majorHAnsi" w:cstheme="majorHAnsi"/>
          <w:sz w:val="22"/>
          <w:szCs w:val="22"/>
        </w:rPr>
        <w:t xml:space="preserve">which </w:t>
      </w:r>
      <w:proofErr w:type="gramStart"/>
      <w:r w:rsidR="00DF4493">
        <w:rPr>
          <w:rFonts w:asciiTheme="majorHAnsi" w:hAnsiTheme="majorHAnsi" w:cstheme="majorHAnsi"/>
          <w:sz w:val="22"/>
          <w:szCs w:val="22"/>
        </w:rPr>
        <w:t xml:space="preserve">was </w:t>
      </w:r>
      <w:r w:rsidR="00DA616D">
        <w:rPr>
          <w:rFonts w:asciiTheme="majorHAnsi" w:hAnsiTheme="majorHAnsi" w:cstheme="majorHAnsi"/>
          <w:sz w:val="22"/>
          <w:szCs w:val="22"/>
        </w:rPr>
        <w:t>followed</w:t>
      </w:r>
      <w:proofErr w:type="gramEnd"/>
      <w:r w:rsidR="00DA616D">
        <w:rPr>
          <w:rFonts w:asciiTheme="majorHAnsi" w:hAnsiTheme="majorHAnsi" w:cstheme="majorHAnsi"/>
          <w:sz w:val="22"/>
          <w:szCs w:val="22"/>
        </w:rPr>
        <w:t xml:space="preserve">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w:t>
      </w:r>
      <w:proofErr w:type="gramStart"/>
      <w:r w:rsidR="00DA616D">
        <w:rPr>
          <w:rFonts w:asciiTheme="majorHAnsi" w:hAnsiTheme="majorHAnsi" w:cstheme="majorHAnsi"/>
          <w:sz w:val="22"/>
          <w:szCs w:val="22"/>
        </w:rPr>
        <w:t>that</w:t>
      </w:r>
      <w:proofErr w:type="gramEnd"/>
      <w:r w:rsidR="00DA616D">
        <w:rPr>
          <w:rFonts w:asciiTheme="majorHAnsi" w:hAnsiTheme="majorHAnsi" w:cstheme="majorHAnsi"/>
          <w:sz w:val="22"/>
          <w:szCs w:val="22"/>
        </w:rPr>
        <w:t xml:space="preserve">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71377B0" w:rsidR="00CD70A7" w:rsidRDefault="0026690E" w:rsidP="00AE7447">
      <w:pPr>
        <w:spacing w:line="360" w:lineRule="auto"/>
        <w:ind w:firstLine="720"/>
        <w:rPr>
          <w:rFonts w:asciiTheme="majorHAnsi" w:hAnsiTheme="majorHAnsi" w:cstheme="majorHAnsi"/>
          <w:b/>
          <w:bCs/>
        </w:rPr>
      </w:pPr>
      <w:commentRangeStart w:id="19"/>
      <w:r>
        <w:rPr>
          <w:rFonts w:asciiTheme="majorHAnsi" w:hAnsiTheme="majorHAnsi" w:cstheme="majorHAnsi"/>
          <w:sz w:val="22"/>
          <w:szCs w:val="22"/>
        </w:rPr>
        <w:lastRenderedPageBreak/>
        <w:t>Specifically</w:t>
      </w:r>
      <w:commentRangeEnd w:id="19"/>
      <w:r w:rsidR="00B90186">
        <w:rPr>
          <w:rStyle w:val="CommentReference"/>
        </w:rPr>
        <w:commentReference w:id="19"/>
      </w:r>
      <w:r>
        <w:rPr>
          <w:rFonts w:asciiTheme="majorHAnsi" w:hAnsiTheme="majorHAnsi" w:cstheme="majorHAnsi"/>
          <w:sz w:val="22"/>
          <w:szCs w:val="22"/>
        </w:rPr>
        <w:t>,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r w:rsidR="00DF4493">
        <w:rPr>
          <w:rFonts w:asciiTheme="majorHAnsi" w:hAnsiTheme="majorHAnsi" w:cstheme="majorHAnsi"/>
          <w:sz w:val="22"/>
          <w:szCs w:val="22"/>
        </w:rPr>
        <w:t xml:space="preserve"> and</w:t>
      </w:r>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r w:rsidR="00DF4493">
        <w:rPr>
          <w:rFonts w:asciiTheme="majorHAnsi" w:hAnsiTheme="majorHAnsi" w:cstheme="majorHAnsi"/>
          <w:sz w:val="22"/>
          <w:szCs w:val="22"/>
        </w:rPr>
        <w:t xml:space="preserve">. We also predict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proofErr w:type="gramStart"/>
      <w:r w:rsidR="00B82F8B">
        <w:rPr>
          <w:rFonts w:asciiTheme="majorHAnsi" w:hAnsiTheme="majorHAnsi" w:cstheme="majorHAnsi"/>
          <w:sz w:val="22"/>
          <w:szCs w:val="22"/>
        </w:rPr>
        <w:t>C</w:t>
      </w:r>
      <w:r w:rsidR="00124E6E" w:rsidRPr="00124E6E">
        <w:rPr>
          <w:rFonts w:asciiTheme="majorHAnsi" w:hAnsiTheme="majorHAnsi" w:cstheme="majorHAnsi"/>
          <w:sz w:val="22"/>
          <w:szCs w:val="22"/>
        </w:rPr>
        <w:t xml:space="preserve">losed canopy specialists, </w:t>
      </w:r>
      <w:proofErr w:type="spellStart"/>
      <w:r w:rsidR="00124E6E" w:rsidRPr="00124E6E">
        <w:rPr>
          <w:rFonts w:asciiTheme="majorHAnsi" w:hAnsiTheme="majorHAnsi" w:cstheme="majorHAnsi"/>
          <w:sz w:val="22"/>
          <w:szCs w:val="22"/>
        </w:rPr>
        <w:t>frugivores</w:t>
      </w:r>
      <w:proofErr w:type="spellEnd"/>
      <w:r w:rsidR="00124E6E" w:rsidRPr="00124E6E">
        <w:rPr>
          <w:rFonts w:asciiTheme="majorHAnsi" w:hAnsiTheme="majorHAnsi" w:cstheme="majorHAnsi"/>
          <w:sz w:val="22"/>
          <w:szCs w:val="22"/>
        </w:rPr>
        <w:t xml:space="preserve">, </w:t>
      </w:r>
      <w:proofErr w:type="spellStart"/>
      <w:r w:rsidR="00124E6E" w:rsidRPr="00124E6E">
        <w:rPr>
          <w:rFonts w:asciiTheme="majorHAnsi" w:hAnsiTheme="majorHAnsi" w:cstheme="majorHAnsi"/>
          <w:sz w:val="22"/>
          <w:szCs w:val="22"/>
        </w:rPr>
        <w:t>granivores</w:t>
      </w:r>
      <w:proofErr w:type="spellEnd"/>
      <w:r w:rsidR="00124E6E" w:rsidRPr="00124E6E">
        <w:rPr>
          <w:rFonts w:asciiTheme="majorHAnsi" w:hAnsiTheme="majorHAnsi" w:cstheme="majorHAnsi"/>
          <w:sz w:val="22"/>
          <w:szCs w:val="22"/>
        </w:rPr>
        <w:t xml:space="preserve">, and </w:t>
      </w:r>
      <w:proofErr w:type="spellStart"/>
      <w:r w:rsidR="00124E6E" w:rsidRPr="00124E6E">
        <w:rPr>
          <w:rFonts w:asciiTheme="majorHAnsi" w:hAnsiTheme="majorHAnsi" w:cstheme="majorHAnsi"/>
          <w:sz w:val="22"/>
          <w:szCs w:val="22"/>
        </w:rPr>
        <w:t>nectarivores</w:t>
      </w:r>
      <w:proofErr w:type="spellEnd"/>
      <w:r w:rsidR="00124E6E" w:rsidRPr="00124E6E">
        <w:rPr>
          <w:rFonts w:asciiTheme="majorHAnsi" w:hAnsiTheme="majorHAnsi" w:cstheme="majorHAnsi"/>
          <w:sz w:val="22"/>
          <w:szCs w:val="22"/>
        </w:rPr>
        <w:t xml:space="preserve"> should be most vulnerable to food resource losses following typhoons (Chevalier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 while insectivores may benefit from increased access to prey in canopy gaps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proofErr w:type="gramEnd"/>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B82F8B">
        <w:rPr>
          <w:rFonts w:asciiTheme="majorHAnsi" w:hAnsiTheme="majorHAnsi" w:cstheme="majorHAnsi"/>
          <w:sz w:val="22"/>
          <w:szCs w:val="22"/>
        </w:rPr>
        <w:t>. This is especially</w:t>
      </w:r>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w:t>
      </w:r>
      <w:proofErr w:type="spellStart"/>
      <w:r w:rsidR="00BE2CE2">
        <w:rPr>
          <w:rFonts w:asciiTheme="majorHAnsi" w:hAnsiTheme="majorHAnsi" w:cstheme="majorHAnsi"/>
          <w:sz w:val="22"/>
          <w:szCs w:val="22"/>
        </w:rPr>
        <w:t>endemicity</w:t>
      </w:r>
      <w:proofErr w:type="spellEnd"/>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w:t>
      </w:r>
      <w:commentRangeStart w:id="20"/>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commentRangeEnd w:id="20"/>
      <w:r w:rsidR="0098533B">
        <w:rPr>
          <w:rStyle w:val="CommentReference"/>
        </w:rPr>
        <w:commentReference w:id="20"/>
      </w:r>
      <w:r w:rsidR="00C66D14" w:rsidRPr="00C66D14">
        <w:rPr>
          <w:rFonts w:ascii="Calibri Light" w:hAnsiTheme="majorHAnsi" w:cs="Calibri Light"/>
          <w:sz w:val="22"/>
        </w:rPr>
        <w:t>)</w:t>
      </w:r>
      <w:r w:rsidR="002F6E79">
        <w:rPr>
          <w:rFonts w:asciiTheme="majorHAnsi" w:hAnsiTheme="majorHAnsi" w:cstheme="majorHAnsi"/>
          <w:sz w:val="22"/>
          <w:szCs w:val="22"/>
        </w:rPr>
        <w:t xml:space="preserve">. </w:t>
      </w:r>
      <w:commentRangeStart w:id="21"/>
      <w:proofErr w:type="gramStart"/>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r w:rsidR="00B82F8B">
        <w:rPr>
          <w:rFonts w:asciiTheme="majorHAnsi" w:hAnsiTheme="majorHAnsi" w:cstheme="majorHAnsi"/>
          <w:sz w:val="22"/>
          <w:szCs w:val="22"/>
        </w:rPr>
        <w:t xml:space="preserve">in </w:t>
      </w:r>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w:t>
      </w:r>
      <w:proofErr w:type="gramEnd"/>
      <w:r w:rsidR="008F453F">
        <w:rPr>
          <w:rFonts w:asciiTheme="majorHAnsi" w:hAnsiTheme="majorHAnsi" w:cstheme="majorHAnsi"/>
          <w:sz w:val="22"/>
          <w:szCs w:val="22"/>
        </w:rPr>
        <w:t xml:space="preserve"> </w:t>
      </w:r>
      <w:bookmarkStart w:id="22" w:name="_Toc83284884"/>
      <w:commentRangeEnd w:id="21"/>
      <w:r w:rsidR="00282D96">
        <w:rPr>
          <w:rStyle w:val="CommentReference"/>
        </w:rPr>
        <w:commentReference w:id="21"/>
      </w: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22"/>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76DBD7A1" w:rsidR="00894A33" w:rsidRPr="00924847"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w:t>
      </w:r>
      <w:proofErr w:type="spellStart"/>
      <w:r w:rsidRPr="00BA347A">
        <w:rPr>
          <w:rFonts w:asciiTheme="majorHAnsi" w:hAnsiTheme="majorHAnsi" w:cstheme="majorHAnsi"/>
          <w:sz w:val="22"/>
          <w:szCs w:val="22"/>
        </w:rPr>
        <w:t>Churamori</w:t>
      </w:r>
      <w:proofErr w:type="spellEnd"/>
      <w:r w:rsidRPr="00BA347A">
        <w:rPr>
          <w:rFonts w:asciiTheme="majorHAnsi" w:hAnsiTheme="majorHAnsi" w:cstheme="majorHAnsi"/>
          <w:sz w:val="22"/>
          <w:szCs w:val="22"/>
        </w:rPr>
        <w:t xml:space="preserve">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www.okeon.unit.oist.jp) in Okinawa, Japan. We use data from </w:t>
      </w:r>
      <w:r w:rsidRPr="00924847">
        <w:rPr>
          <w:rFonts w:asciiTheme="majorHAnsi" w:hAnsiTheme="majorHAnsi" w:cstheme="majorHAnsi"/>
          <w:sz w:val="22"/>
          <w:szCs w:val="22"/>
        </w:rPr>
        <w:t xml:space="preserve">OKEON’s 24 field sites across the island of Okinawa, representing Okinawa’s full range of land </w:t>
      </w:r>
      <w:r w:rsidR="002F7AF6" w:rsidRPr="00924847">
        <w:rPr>
          <w:rFonts w:asciiTheme="majorHAnsi" w:hAnsiTheme="majorHAnsi" w:cstheme="majorHAnsi"/>
          <w:sz w:val="22"/>
          <w:szCs w:val="22"/>
        </w:rPr>
        <w:t>cover</w:t>
      </w:r>
      <w:r w:rsidRPr="00924847">
        <w:rPr>
          <w:rFonts w:asciiTheme="majorHAnsi" w:hAnsiTheme="majorHAnsi" w:cstheme="majorHAnsi"/>
          <w:sz w:val="22"/>
          <w:szCs w:val="22"/>
        </w:rPr>
        <w:t xml:space="preserve"> types (Figure 1)</w:t>
      </w:r>
      <w:r w:rsidR="00894A33" w:rsidRPr="00924847">
        <w:rPr>
          <w:rFonts w:asciiTheme="majorHAnsi" w:hAnsiTheme="majorHAnsi" w:cstheme="majorHAnsi"/>
          <w:sz w:val="22"/>
          <w:szCs w:val="22"/>
        </w:rPr>
        <w:t xml:space="preserve">. </w:t>
      </w:r>
      <w:r w:rsidR="00B82F8B" w:rsidRPr="00924847">
        <w:rPr>
          <w:rFonts w:asciiTheme="majorHAnsi" w:hAnsiTheme="majorHAnsi" w:cstheme="majorHAnsi"/>
          <w:sz w:val="22"/>
          <w:szCs w:val="22"/>
        </w:rPr>
        <w:t>Elsewhere, we describe t</w:t>
      </w:r>
      <w:r w:rsidR="00894A33" w:rsidRPr="00924847">
        <w:rPr>
          <w:rFonts w:asciiTheme="majorHAnsi" w:hAnsiTheme="majorHAnsi" w:cstheme="majorHAnsi"/>
          <w:sz w:val="22"/>
          <w:szCs w:val="22"/>
        </w:rPr>
        <w:t xml:space="preserve">he geographic variation among the sites </w:t>
      </w:r>
      <w:r w:rsidR="00B82F8B" w:rsidRPr="00924847">
        <w:rPr>
          <w:rFonts w:asciiTheme="majorHAnsi" w:hAnsiTheme="majorHAnsi" w:cstheme="majorHAnsi"/>
          <w:sz w:val="22"/>
          <w:szCs w:val="22"/>
        </w:rPr>
        <w:t>(</w:t>
      </w:r>
      <w:r w:rsidR="00D46F30" w:rsidRPr="00924847">
        <w:rPr>
          <w:rFonts w:asciiTheme="majorHAnsi" w:hAnsiTheme="majorHAnsi" w:cstheme="majorHAnsi"/>
          <w:noProof/>
          <w:sz w:val="22"/>
          <w:szCs w:val="22"/>
        </w:rPr>
        <w:t xml:space="preserve">Ross </w:t>
      </w:r>
      <w:r w:rsidR="00D46F30" w:rsidRPr="00924847">
        <w:rPr>
          <w:rFonts w:asciiTheme="majorHAnsi" w:hAnsiTheme="majorHAnsi" w:cstheme="majorHAnsi"/>
          <w:i/>
          <w:iCs/>
          <w:noProof/>
          <w:sz w:val="22"/>
          <w:szCs w:val="22"/>
        </w:rPr>
        <w:t>et al</w:t>
      </w:r>
      <w:r w:rsidR="00D46F30" w:rsidRPr="00924847">
        <w:rPr>
          <w:rFonts w:asciiTheme="majorHAnsi" w:hAnsiTheme="majorHAnsi" w:cstheme="majorHAnsi"/>
          <w:noProof/>
          <w:sz w:val="22"/>
          <w:szCs w:val="22"/>
        </w:rPr>
        <w:t>.</w:t>
      </w:r>
      <w:r w:rsidR="00B82F8B" w:rsidRPr="00924847">
        <w:rPr>
          <w:rFonts w:asciiTheme="majorHAnsi" w:hAnsiTheme="majorHAnsi" w:cstheme="majorHAnsi"/>
          <w:noProof/>
          <w:sz w:val="22"/>
          <w:szCs w:val="22"/>
        </w:rPr>
        <w:t>,</w:t>
      </w:r>
      <w:r w:rsidR="00D46F30" w:rsidRPr="00924847">
        <w:rPr>
          <w:rFonts w:asciiTheme="majorHAnsi" w:hAnsiTheme="majorHAnsi" w:cstheme="majorHAnsi"/>
          <w:noProof/>
          <w:sz w:val="22"/>
          <w:szCs w:val="22"/>
        </w:rPr>
        <w:t xml:space="preserve"> 2018)</w:t>
      </w:r>
      <w:r w:rsidR="00A37877" w:rsidRPr="00924847">
        <w:rPr>
          <w:rFonts w:asciiTheme="majorHAnsi" w:hAnsiTheme="majorHAnsi" w:cstheme="majorHAnsi"/>
          <w:sz w:val="22"/>
          <w:szCs w:val="22"/>
        </w:rPr>
        <w:t>,</w:t>
      </w:r>
      <w:r w:rsidR="00894A33" w:rsidRPr="00924847">
        <w:rPr>
          <w:rFonts w:asciiTheme="majorHAnsi" w:hAnsiTheme="majorHAnsi" w:cstheme="majorHAnsi"/>
          <w:sz w:val="22"/>
          <w:szCs w:val="22"/>
        </w:rPr>
        <w:t xml:space="preserve"> </w:t>
      </w:r>
      <w:del w:id="23" w:author="Nicholas Friedman" w:date="2023-01-05T14:34:00Z">
        <w:r w:rsidR="00894A33" w:rsidRPr="00924847" w:rsidDel="005E2901">
          <w:rPr>
            <w:rFonts w:asciiTheme="majorHAnsi" w:hAnsiTheme="majorHAnsi" w:cstheme="majorHAnsi"/>
            <w:sz w:val="22"/>
            <w:szCs w:val="22"/>
          </w:rPr>
          <w:delText xml:space="preserve">who </w:delText>
        </w:r>
      </w:del>
      <w:ins w:id="24" w:author="Nicholas Friedman" w:date="2023-01-05T14:34:00Z">
        <w:r w:rsidR="005E2901">
          <w:rPr>
            <w:rFonts w:asciiTheme="majorHAnsi" w:hAnsiTheme="majorHAnsi" w:cstheme="majorHAnsi"/>
            <w:sz w:val="22"/>
            <w:szCs w:val="22"/>
          </w:rPr>
          <w:t>which were assessed</w:t>
        </w:r>
        <w:r w:rsidR="005E2901" w:rsidRPr="00924847">
          <w:rPr>
            <w:rFonts w:asciiTheme="majorHAnsi" w:hAnsiTheme="majorHAnsi" w:cstheme="majorHAnsi"/>
            <w:sz w:val="22"/>
            <w:szCs w:val="22"/>
          </w:rPr>
          <w:t xml:space="preserve"> </w:t>
        </w:r>
      </w:ins>
      <w:del w:id="25" w:author="Nicholas Friedman" w:date="2023-01-05T14:34:00Z">
        <w:r w:rsidR="00894A33" w:rsidRPr="00924847" w:rsidDel="005E2901">
          <w:rPr>
            <w:rFonts w:asciiTheme="majorHAnsi" w:hAnsiTheme="majorHAnsi" w:cstheme="majorHAnsi"/>
            <w:sz w:val="22"/>
            <w:szCs w:val="22"/>
          </w:rPr>
          <w:delText xml:space="preserve">used </w:delText>
        </w:r>
      </w:del>
      <w:ins w:id="26" w:author="Nicholas Friedman" w:date="2023-01-05T14:34:00Z">
        <w:r w:rsidR="005E2901" w:rsidRPr="00924847">
          <w:rPr>
            <w:rFonts w:asciiTheme="majorHAnsi" w:hAnsiTheme="majorHAnsi" w:cstheme="majorHAnsi"/>
            <w:sz w:val="22"/>
            <w:szCs w:val="22"/>
          </w:rPr>
          <w:t>us</w:t>
        </w:r>
        <w:r w:rsidR="005E2901">
          <w:rPr>
            <w:rFonts w:asciiTheme="majorHAnsi" w:hAnsiTheme="majorHAnsi" w:cstheme="majorHAnsi"/>
            <w:sz w:val="22"/>
            <w:szCs w:val="22"/>
          </w:rPr>
          <w:t>ing</w:t>
        </w:r>
        <w:r w:rsidR="005E2901" w:rsidRPr="00924847">
          <w:rPr>
            <w:rFonts w:asciiTheme="majorHAnsi" w:hAnsiTheme="majorHAnsi" w:cstheme="majorHAnsi"/>
            <w:sz w:val="22"/>
            <w:szCs w:val="22"/>
          </w:rPr>
          <w:t xml:space="preserve"> </w:t>
        </w:r>
      </w:ins>
      <w:r w:rsidR="00894A33" w:rsidRPr="00924847">
        <w:rPr>
          <w:rFonts w:asciiTheme="majorHAnsi" w:hAnsiTheme="majorHAnsi" w:cstheme="majorHAnsi"/>
          <w:sz w:val="22"/>
          <w:szCs w:val="22"/>
        </w:rPr>
        <w:t>reflectance estimates</w:t>
      </w:r>
      <w:r w:rsidR="00894A33" w:rsidRPr="00BA347A">
        <w:rPr>
          <w:rFonts w:asciiTheme="majorHAnsi" w:hAnsiTheme="majorHAnsi" w:cstheme="majorHAnsi"/>
          <w:sz w:val="22"/>
          <w:szCs w:val="22"/>
        </w:rPr>
        <w:t xml:space="preserve">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proofErr w:type="gramStart"/>
      <w:r w:rsidR="007A2750" w:rsidRPr="00BA347A">
        <w:rPr>
          <w:rFonts w:asciiTheme="majorHAnsi" w:hAnsiTheme="majorHAnsi" w:cstheme="majorHAnsi"/>
          <w:sz w:val="22"/>
          <w:szCs w:val="22"/>
        </w:rPr>
        <w:t>We classified land cover into the following categories: dense closed-canopy forest; grassland and scrubland (</w:t>
      </w:r>
      <w:commentRangeStart w:id="27"/>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pre-climax low intensity low-medium growth coastal and disturbed vegetation, and managed grasses</w:t>
      </w:r>
      <w:commentRangeEnd w:id="27"/>
      <w:r w:rsidR="005E2901">
        <w:rPr>
          <w:rStyle w:val="CommentReference"/>
        </w:rPr>
        <w:commentReference w:id="27"/>
      </w:r>
      <w:r w:rsidR="007A2750" w:rsidRPr="00BA347A">
        <w:rPr>
          <w:rFonts w:asciiTheme="majorHAnsi" w:hAnsiTheme="majorHAnsi" w:cstheme="majorHAnsi"/>
          <w:sz w:val="22"/>
          <w:szCs w:val="22"/>
        </w:rPr>
        <w:t>); agricultural land (primarily for sugarcane); urban areas characterised by materials such as asphalt and concrete with limited vegetation; sand and dirt with limited vegetation; freshwater bodies; and miscellaneous land cover not described in the above categories.</w:t>
      </w:r>
      <w:proofErr w:type="gramEnd"/>
      <w:r w:rsidR="007A2750"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rPr>
        <w:t xml:space="preserve">To deal with </w:t>
      </w:r>
      <w:r w:rsidR="00C56378" w:rsidRPr="00BA347A">
        <w:rPr>
          <w:rFonts w:asciiTheme="majorHAnsi" w:hAnsiTheme="majorHAnsi" w:cstheme="majorHAnsi"/>
          <w:sz w:val="22"/>
          <w:szCs w:val="22"/>
        </w:rPr>
        <w:lastRenderedPageBreak/>
        <w:t xml:space="preserve">the challenge of </w:t>
      </w:r>
      <w:proofErr w:type="spellStart"/>
      <w:r w:rsidR="00C56378" w:rsidRPr="00BA347A">
        <w:rPr>
          <w:rFonts w:asciiTheme="majorHAnsi" w:hAnsiTheme="majorHAnsi" w:cstheme="majorHAnsi"/>
          <w:sz w:val="22"/>
          <w:szCs w:val="22"/>
        </w:rPr>
        <w:t>multicollinearity</w:t>
      </w:r>
      <w:proofErr w:type="spellEnd"/>
      <w:r w:rsidR="00C56378" w:rsidRPr="00BA347A">
        <w:rPr>
          <w:rFonts w:asciiTheme="majorHAnsi" w:hAnsiTheme="majorHAnsi" w:cstheme="majorHAnsi"/>
          <w:sz w:val="22"/>
          <w:szCs w:val="22"/>
        </w:rPr>
        <w:t xml:space="preserve"> among land cover classes, we used an unsupervised learning approach to identify clusters of sites with similar land cover</w:t>
      </w:r>
      <w:r w:rsidR="00C56378" w:rsidRPr="00924847">
        <w:rPr>
          <w:rFonts w:asciiTheme="majorHAnsi" w:hAnsiTheme="majorHAnsi" w:cstheme="majorHAnsi"/>
          <w:sz w:val="22"/>
          <w:szCs w:val="22"/>
        </w:rPr>
        <w:t xml:space="preserve">. We used k-means clustering (optimal </w:t>
      </w:r>
      <w:r w:rsidR="00C56378" w:rsidRPr="00924847">
        <w:rPr>
          <w:rFonts w:asciiTheme="majorHAnsi" w:hAnsiTheme="majorHAnsi" w:cstheme="majorHAnsi"/>
          <w:i/>
          <w:iCs/>
          <w:sz w:val="22"/>
          <w:szCs w:val="22"/>
        </w:rPr>
        <w:t>k</w:t>
      </w:r>
      <w:r w:rsidR="00C56378" w:rsidRPr="00924847">
        <w:rPr>
          <w:rFonts w:asciiTheme="majorHAnsi" w:hAnsiTheme="majorHAnsi" w:cstheme="majorHAnsi"/>
          <w:sz w:val="22"/>
          <w:szCs w:val="22"/>
        </w:rPr>
        <w:t xml:space="preserve"> = 2 clusters) to identify sites that </w:t>
      </w:r>
      <w:commentRangeStart w:id="28"/>
      <w:r w:rsidR="00C56378" w:rsidRPr="00924847">
        <w:rPr>
          <w:rFonts w:asciiTheme="majorHAnsi" w:hAnsiTheme="majorHAnsi" w:cstheme="majorHAnsi"/>
          <w:sz w:val="22"/>
          <w:szCs w:val="22"/>
        </w:rPr>
        <w:t xml:space="preserve">clearly differentiated along the first axis of </w:t>
      </w:r>
      <w:r w:rsidR="00107572" w:rsidRPr="00924847">
        <w:rPr>
          <w:rFonts w:asciiTheme="majorHAnsi" w:hAnsiTheme="majorHAnsi" w:cstheme="majorHAnsi"/>
          <w:sz w:val="22"/>
          <w:szCs w:val="22"/>
        </w:rPr>
        <w:t>a</w:t>
      </w:r>
      <w:r w:rsidR="00C56378" w:rsidRPr="00924847">
        <w:rPr>
          <w:rFonts w:asciiTheme="majorHAnsi" w:hAnsiTheme="majorHAnsi" w:cstheme="majorHAnsi"/>
          <w:sz w:val="22"/>
          <w:szCs w:val="22"/>
        </w:rPr>
        <w:t xml:space="preserve"> </w:t>
      </w:r>
      <w:r w:rsidR="00072FC3" w:rsidRPr="00924847">
        <w:rPr>
          <w:rFonts w:asciiTheme="majorHAnsi" w:hAnsiTheme="majorHAnsi" w:cstheme="majorHAnsi"/>
          <w:sz w:val="22"/>
          <w:szCs w:val="22"/>
        </w:rPr>
        <w:t>P</w:t>
      </w:r>
      <w:r w:rsidR="00C56378" w:rsidRPr="00924847">
        <w:rPr>
          <w:rFonts w:asciiTheme="majorHAnsi" w:hAnsiTheme="majorHAnsi" w:cstheme="majorHAnsi"/>
          <w:sz w:val="22"/>
          <w:szCs w:val="22"/>
        </w:rPr>
        <w:t xml:space="preserve">rincipal </w:t>
      </w:r>
      <w:r w:rsidR="00072FC3" w:rsidRPr="00924847">
        <w:rPr>
          <w:rFonts w:asciiTheme="majorHAnsi" w:hAnsiTheme="majorHAnsi" w:cstheme="majorHAnsi"/>
          <w:sz w:val="22"/>
          <w:szCs w:val="22"/>
        </w:rPr>
        <w:t>C</w:t>
      </w:r>
      <w:r w:rsidR="00C56378" w:rsidRPr="00924847">
        <w:rPr>
          <w:rFonts w:asciiTheme="majorHAnsi" w:hAnsiTheme="majorHAnsi" w:cstheme="majorHAnsi"/>
          <w:sz w:val="22"/>
          <w:szCs w:val="22"/>
        </w:rPr>
        <w:t xml:space="preserve">omponent </w:t>
      </w:r>
      <w:r w:rsidR="00072FC3" w:rsidRPr="00924847">
        <w:rPr>
          <w:rFonts w:asciiTheme="majorHAnsi" w:hAnsiTheme="majorHAnsi" w:cstheme="majorHAnsi"/>
          <w:sz w:val="22"/>
          <w:szCs w:val="22"/>
        </w:rPr>
        <w:t>A</w:t>
      </w:r>
      <w:r w:rsidR="00C56378" w:rsidRPr="00924847">
        <w:rPr>
          <w:rFonts w:asciiTheme="majorHAnsi" w:hAnsiTheme="majorHAnsi" w:cstheme="majorHAnsi"/>
          <w:sz w:val="22"/>
          <w:szCs w:val="22"/>
        </w:rPr>
        <w:t>nalysis</w:t>
      </w:r>
      <w:r w:rsidR="00072FC3" w:rsidRPr="00924847">
        <w:rPr>
          <w:rFonts w:asciiTheme="majorHAnsi" w:hAnsiTheme="majorHAnsi" w:cstheme="majorHAnsi"/>
          <w:sz w:val="22"/>
          <w:szCs w:val="22"/>
        </w:rPr>
        <w:t xml:space="preserve"> (PCA), which explains 81.2% of the variance among our sites</w:t>
      </w:r>
      <w:r w:rsidR="00C56378" w:rsidRPr="00924847">
        <w:rPr>
          <w:rFonts w:asciiTheme="majorHAnsi" w:hAnsiTheme="majorHAnsi" w:cstheme="majorHAnsi"/>
          <w:sz w:val="22"/>
          <w:szCs w:val="22"/>
        </w:rPr>
        <w:t xml:space="preserve"> </w:t>
      </w:r>
      <w:commentRangeEnd w:id="28"/>
      <w:r w:rsidR="005E2901">
        <w:rPr>
          <w:rStyle w:val="CommentReference"/>
        </w:rPr>
        <w:commentReference w:id="28"/>
      </w:r>
      <w:r w:rsidR="00C56378" w:rsidRPr="00924847">
        <w:rPr>
          <w:rFonts w:asciiTheme="majorHAnsi" w:hAnsiTheme="majorHAnsi" w:cstheme="majorHAnsi"/>
          <w:sz w:val="22"/>
          <w:szCs w:val="22"/>
        </w:rPr>
        <w:t>(Supplementary Figure S1).</w:t>
      </w:r>
      <w:r w:rsidR="00072FC3" w:rsidRPr="00924847">
        <w:rPr>
          <w:rFonts w:asciiTheme="majorHAnsi" w:hAnsiTheme="majorHAnsi" w:cstheme="majorHAnsi"/>
          <w:sz w:val="22"/>
          <w:szCs w:val="22"/>
        </w:rPr>
        <w:t xml:space="preserve"> The PCA loadings show that the two clusters</w:t>
      </w:r>
      <w:r w:rsidR="00C03C26" w:rsidRPr="00924847">
        <w:rPr>
          <w:rFonts w:asciiTheme="majorHAnsi" w:hAnsiTheme="majorHAnsi" w:cstheme="majorHAnsi"/>
          <w:sz w:val="22"/>
          <w:szCs w:val="22"/>
        </w:rPr>
        <w:t xml:space="preserve"> </w:t>
      </w:r>
      <w:r w:rsidR="00107572" w:rsidRPr="00924847">
        <w:rPr>
          <w:rFonts w:asciiTheme="majorHAnsi" w:hAnsiTheme="majorHAnsi" w:cstheme="majorHAnsi"/>
          <w:sz w:val="22"/>
          <w:szCs w:val="22"/>
        </w:rPr>
        <w:t xml:space="preserve">identified </w:t>
      </w:r>
      <w:r w:rsidR="00C03C26" w:rsidRPr="00924847">
        <w:rPr>
          <w:rFonts w:asciiTheme="majorHAnsi" w:hAnsiTheme="majorHAnsi" w:cstheme="majorHAnsi"/>
          <w:sz w:val="22"/>
          <w:szCs w:val="22"/>
        </w:rPr>
        <w:t>represent a distinction between sites that are primarily forest</w:t>
      </w:r>
      <w:r w:rsidR="00107572" w:rsidRPr="00924847">
        <w:rPr>
          <w:rFonts w:asciiTheme="majorHAnsi" w:hAnsiTheme="majorHAnsi" w:cstheme="majorHAnsi"/>
          <w:sz w:val="22"/>
          <w:szCs w:val="22"/>
        </w:rPr>
        <w:t>ed</w:t>
      </w:r>
      <w:r w:rsidR="00C03C26" w:rsidRPr="00924847">
        <w:rPr>
          <w:rFonts w:asciiTheme="majorHAnsi" w:hAnsiTheme="majorHAnsi" w:cstheme="majorHAnsi"/>
          <w:sz w:val="22"/>
          <w:szCs w:val="22"/>
        </w:rPr>
        <w:t xml:space="preserve"> and those that are either agricultural or urban (Figures 1</w:t>
      </w:r>
      <w:r w:rsidR="00A37877" w:rsidRPr="00924847">
        <w:rPr>
          <w:rFonts w:asciiTheme="majorHAnsi" w:hAnsiTheme="majorHAnsi" w:cstheme="majorHAnsi"/>
          <w:sz w:val="22"/>
          <w:szCs w:val="22"/>
        </w:rPr>
        <w:t>b</w:t>
      </w:r>
      <w:r w:rsidR="00C03C26" w:rsidRPr="00924847">
        <w:rPr>
          <w:rFonts w:asciiTheme="majorHAnsi" w:hAnsiTheme="majorHAnsi" w:cstheme="majorHAnsi"/>
          <w:sz w:val="22"/>
          <w:szCs w:val="22"/>
        </w:rPr>
        <w:t xml:space="preserve"> and S1), hereafter together referred to as ‘developed’ sites. </w:t>
      </w:r>
    </w:p>
    <w:p w14:paraId="6D79E1EF" w14:textId="31F8B542" w:rsidR="00F17534" w:rsidRPr="00BA347A" w:rsidRDefault="00894A33" w:rsidP="00682C06">
      <w:pPr>
        <w:spacing w:line="360" w:lineRule="auto"/>
        <w:ind w:firstLine="720"/>
        <w:rPr>
          <w:rFonts w:asciiTheme="majorHAnsi" w:hAnsiTheme="majorHAnsi" w:cstheme="majorHAnsi"/>
          <w:color w:val="FF0000"/>
          <w:sz w:val="22"/>
          <w:szCs w:val="22"/>
        </w:rPr>
      </w:pPr>
      <w:r w:rsidRPr="00924847">
        <w:rPr>
          <w:rFonts w:asciiTheme="majorHAnsi" w:hAnsiTheme="majorHAnsi" w:cstheme="majorHAnsi"/>
          <w:sz w:val="22"/>
          <w:szCs w:val="22"/>
        </w:rPr>
        <w:t xml:space="preserve">Acoustic data </w:t>
      </w:r>
      <w:proofErr w:type="gramStart"/>
      <w:r w:rsidRPr="00924847">
        <w:rPr>
          <w:rFonts w:asciiTheme="majorHAnsi" w:hAnsiTheme="majorHAnsi" w:cstheme="majorHAnsi"/>
          <w:sz w:val="22"/>
          <w:szCs w:val="22"/>
        </w:rPr>
        <w:t>has been collected</w:t>
      </w:r>
      <w:proofErr w:type="gramEnd"/>
      <w:r w:rsidRPr="00924847">
        <w:rPr>
          <w:rFonts w:asciiTheme="majorHAnsi" w:hAnsiTheme="majorHAnsi" w:cstheme="majorHAnsi"/>
          <w:sz w:val="22"/>
          <w:szCs w:val="22"/>
        </w:rPr>
        <w:t xml:space="preserve"> at each OKEON site since </w:t>
      </w:r>
      <w:del w:id="29" w:author="Nicholas Friedman" w:date="2023-01-05T14:42:00Z">
        <w:r w:rsidRPr="00924847" w:rsidDel="005E2901">
          <w:rPr>
            <w:rFonts w:asciiTheme="majorHAnsi" w:hAnsiTheme="majorHAnsi" w:cstheme="majorHAnsi"/>
            <w:sz w:val="22"/>
            <w:szCs w:val="22"/>
          </w:rPr>
          <w:delText>~</w:delText>
        </w:r>
      </w:del>
      <w:r w:rsidRPr="00924847">
        <w:rPr>
          <w:rFonts w:asciiTheme="majorHAnsi" w:hAnsiTheme="majorHAnsi" w:cstheme="majorHAnsi"/>
          <w:sz w:val="22"/>
          <w:szCs w:val="22"/>
        </w:rPr>
        <w:t xml:space="preserve">February 2017, but here we focus on a </w:t>
      </w:r>
      <w:r w:rsidR="00EC3E23" w:rsidRPr="00924847">
        <w:rPr>
          <w:rFonts w:asciiTheme="majorHAnsi" w:hAnsiTheme="majorHAnsi" w:cstheme="majorHAnsi"/>
          <w:sz w:val="22"/>
          <w:szCs w:val="22"/>
        </w:rPr>
        <w:t>66-day</w:t>
      </w:r>
      <w:r w:rsidRPr="00924847">
        <w:rPr>
          <w:rFonts w:asciiTheme="majorHAnsi" w:hAnsiTheme="majorHAnsi" w:cstheme="majorHAnsi"/>
          <w:sz w:val="22"/>
          <w:szCs w:val="22"/>
        </w:rPr>
        <w:t xml:space="preserve"> period </w:t>
      </w:r>
      <w:r w:rsidR="00EC3E23" w:rsidRPr="00924847">
        <w:rPr>
          <w:rFonts w:asciiTheme="majorHAnsi" w:hAnsiTheme="majorHAnsi" w:cstheme="majorHAnsi"/>
          <w:sz w:val="22"/>
          <w:szCs w:val="22"/>
        </w:rPr>
        <w:t xml:space="preserve">in 2018 </w:t>
      </w:r>
      <w:r w:rsidRPr="00924847">
        <w:rPr>
          <w:rFonts w:asciiTheme="majorHAnsi" w:hAnsiTheme="majorHAnsi" w:cstheme="majorHAnsi"/>
          <w:sz w:val="22"/>
          <w:szCs w:val="22"/>
        </w:rPr>
        <w:t>surrounding the landfall of two large typhoons</w:t>
      </w:r>
      <w:r w:rsidR="00EC3E23" w:rsidRPr="00924847">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Figure 1a). </w:t>
      </w:r>
      <w:r w:rsidR="009512F1" w:rsidRPr="00924847">
        <w:rPr>
          <w:rFonts w:asciiTheme="majorHAnsi" w:hAnsiTheme="majorHAnsi" w:cstheme="majorHAnsi"/>
          <w:sz w:val="22"/>
          <w:szCs w:val="22"/>
        </w:rPr>
        <w:t>We isolated recordings from the 30-day period</w:t>
      </w:r>
      <w:r w:rsidR="00BB42BF" w:rsidRPr="00924847">
        <w:rPr>
          <w:rFonts w:asciiTheme="majorHAnsi" w:hAnsiTheme="majorHAnsi" w:cstheme="majorHAnsi"/>
          <w:sz w:val="22"/>
          <w:szCs w:val="22"/>
        </w:rPr>
        <w:t>s</w:t>
      </w:r>
      <w:r w:rsidR="009512F1" w:rsidRPr="00924847">
        <w:rPr>
          <w:rFonts w:asciiTheme="majorHAnsi" w:hAnsiTheme="majorHAnsi" w:cstheme="majorHAnsi"/>
          <w:sz w:val="22"/>
          <w:szCs w:val="22"/>
        </w:rPr>
        <w:t xml:space="preserve"> before (</w:t>
      </w:r>
      <w:r w:rsidR="009512F1" w:rsidRPr="00924847">
        <w:rPr>
          <w:rFonts w:asciiTheme="majorHAnsi" w:hAnsiTheme="majorHAnsi" w:cstheme="majorHAnsi"/>
          <w:i/>
          <w:iCs/>
          <w:sz w:val="22"/>
          <w:szCs w:val="22"/>
        </w:rPr>
        <w:t>pre-disturbance</w:t>
      </w:r>
      <w:r w:rsidR="009512F1" w:rsidRPr="00924847">
        <w:rPr>
          <w:rFonts w:asciiTheme="majorHAnsi" w:hAnsiTheme="majorHAnsi" w:cstheme="majorHAnsi"/>
          <w:sz w:val="22"/>
          <w:szCs w:val="22"/>
        </w:rPr>
        <w:t xml:space="preserve"> period: 30 August – 28 September 2018) and after (</w:t>
      </w:r>
      <w:r w:rsidR="009512F1" w:rsidRPr="00924847">
        <w:rPr>
          <w:rFonts w:asciiTheme="majorHAnsi" w:hAnsiTheme="majorHAnsi" w:cstheme="majorHAnsi"/>
          <w:i/>
          <w:iCs/>
          <w:sz w:val="22"/>
          <w:szCs w:val="22"/>
        </w:rPr>
        <w:t>post-disturbance</w:t>
      </w:r>
      <w:r w:rsidR="009512F1" w:rsidRPr="00924847">
        <w:rPr>
          <w:rFonts w:asciiTheme="majorHAnsi" w:hAnsiTheme="majorHAnsi" w:cstheme="majorHAnsi"/>
          <w:sz w:val="22"/>
          <w:szCs w:val="22"/>
        </w:rPr>
        <w:t xml:space="preserve"> period: 06 Oct – 04 Nov 2018) the typhoons made landfall, comprising a total of 771,840 minutes of data</w:t>
      </w:r>
      <w:r w:rsidR="00BB42BF" w:rsidRPr="00924847">
        <w:rPr>
          <w:rFonts w:asciiTheme="majorHAnsi" w:hAnsiTheme="majorHAnsi" w:cstheme="majorHAnsi"/>
          <w:sz w:val="22"/>
          <w:szCs w:val="22"/>
        </w:rPr>
        <w:t xml:space="preserve"> </w:t>
      </w:r>
      <w:r w:rsidR="009512F1" w:rsidRPr="00924847">
        <w:rPr>
          <w:rFonts w:asciiTheme="majorHAnsi" w:hAnsiTheme="majorHAnsi" w:cstheme="majorHAnsi"/>
          <w:sz w:val="22"/>
          <w:szCs w:val="22"/>
        </w:rPr>
        <w:t xml:space="preserve">(Figure 1). </w:t>
      </w:r>
      <w:commentRangeStart w:id="30"/>
      <w:r w:rsidR="009512F1" w:rsidRPr="00924847">
        <w:rPr>
          <w:rFonts w:asciiTheme="majorHAnsi" w:hAnsiTheme="majorHAnsi" w:cstheme="majorHAnsi"/>
          <w:sz w:val="22"/>
          <w:szCs w:val="22"/>
        </w:rPr>
        <w:t>Okinawa is increasingly exposed to more frequent and intense typhoons (A. Iwasaki, unpublished data</w:t>
      </w:r>
      <w:commentRangeEnd w:id="30"/>
      <w:r w:rsidR="005E2901">
        <w:rPr>
          <w:rStyle w:val="CommentReference"/>
        </w:rPr>
        <w:commentReference w:id="30"/>
      </w:r>
      <w:r w:rsidR="009512F1" w:rsidRPr="00924847">
        <w:rPr>
          <w:rFonts w:asciiTheme="majorHAnsi" w:hAnsiTheme="majorHAnsi" w:cstheme="majorHAnsi"/>
          <w:sz w:val="22"/>
          <w:szCs w:val="22"/>
        </w:rPr>
        <w:t xml:space="preserve">), with annual typhoon seasons bringing disturbance events of varying magnitude </w:t>
      </w:r>
      <w:r w:rsidR="00D46F30" w:rsidRPr="00924847">
        <w:rPr>
          <w:rFonts w:asciiTheme="majorHAnsi" w:hAnsiTheme="majorHAnsi" w:cstheme="majorHAnsi"/>
          <w:noProof/>
          <w:sz w:val="22"/>
          <w:szCs w:val="22"/>
        </w:rPr>
        <w:t>(Elliott &amp; Nino, 1960)</w:t>
      </w:r>
      <w:r w:rsidR="009512F1" w:rsidRPr="00924847">
        <w:rPr>
          <w:rFonts w:asciiTheme="majorHAnsi" w:hAnsiTheme="majorHAnsi" w:cstheme="majorHAnsi"/>
          <w:sz w:val="22"/>
          <w:szCs w:val="22"/>
        </w:rPr>
        <w:t xml:space="preserve">. </w:t>
      </w:r>
      <w:r w:rsidR="00682C06" w:rsidRPr="00924847">
        <w:rPr>
          <w:rFonts w:asciiTheme="majorHAnsi" w:hAnsiTheme="majorHAnsi" w:cstheme="majorHAnsi"/>
          <w:sz w:val="22"/>
          <w:szCs w:val="22"/>
        </w:rPr>
        <w:t>T</w:t>
      </w:r>
      <w:r w:rsidRPr="00924847">
        <w:rPr>
          <w:rFonts w:asciiTheme="majorHAnsi" w:hAnsiTheme="majorHAnsi" w:cstheme="majorHAnsi"/>
          <w:sz w:val="22"/>
          <w:szCs w:val="22"/>
        </w:rPr>
        <w:t xml:space="preserve">yphoon Trami was the largest typhoon to hit Okinawa since OKEON acoustic recording began, with </w:t>
      </w:r>
      <w:proofErr w:type="spellStart"/>
      <w:r w:rsidRPr="00924847">
        <w:rPr>
          <w:rFonts w:asciiTheme="majorHAnsi" w:hAnsiTheme="majorHAnsi" w:cstheme="majorHAnsi"/>
          <w:sz w:val="22"/>
          <w:szCs w:val="22"/>
        </w:rPr>
        <w:t>windspeeds</w:t>
      </w:r>
      <w:proofErr w:type="spellEnd"/>
      <w:r w:rsidRPr="00924847">
        <w:rPr>
          <w:rFonts w:asciiTheme="majorHAnsi" w:hAnsiTheme="majorHAnsi" w:cstheme="majorHAnsi"/>
          <w:sz w:val="22"/>
          <w:szCs w:val="22"/>
        </w:rPr>
        <w:t xml:space="preserve"> reaching 183 km h</w:t>
      </w:r>
      <w:r w:rsidRPr="00924847">
        <w:rPr>
          <w:rFonts w:asciiTheme="majorHAnsi" w:hAnsiTheme="majorHAnsi" w:cstheme="majorHAnsi"/>
          <w:sz w:val="22"/>
          <w:szCs w:val="22"/>
          <w:vertAlign w:val="superscript"/>
        </w:rPr>
        <w:t>-1</w:t>
      </w:r>
      <w:r w:rsidRPr="00924847">
        <w:rPr>
          <w:rFonts w:asciiTheme="majorHAnsi" w:hAnsiTheme="majorHAnsi" w:cstheme="majorHAnsi"/>
          <w:sz w:val="22"/>
          <w:szCs w:val="22"/>
        </w:rPr>
        <w:t xml:space="preserve"> on 29 September </w:t>
      </w:r>
      <w:r w:rsidR="00107572" w:rsidRPr="00924847">
        <w:rPr>
          <w:rFonts w:asciiTheme="majorHAnsi" w:hAnsiTheme="majorHAnsi" w:cstheme="majorHAnsi"/>
          <w:sz w:val="22"/>
          <w:szCs w:val="22"/>
        </w:rPr>
        <w:t xml:space="preserve">2018 </w:t>
      </w:r>
      <w:r w:rsidRPr="00924847">
        <w:rPr>
          <w:rFonts w:asciiTheme="majorHAnsi" w:hAnsiTheme="majorHAnsi" w:cstheme="majorHAnsi"/>
          <w:sz w:val="22"/>
          <w:szCs w:val="22"/>
        </w:rPr>
        <w:t xml:space="preserve">(JMA 2020). Trami </w:t>
      </w:r>
      <w:proofErr w:type="gramStart"/>
      <w:r w:rsidRPr="00924847">
        <w:rPr>
          <w:rFonts w:asciiTheme="majorHAnsi" w:hAnsiTheme="majorHAnsi" w:cstheme="majorHAnsi"/>
          <w:sz w:val="22"/>
          <w:szCs w:val="22"/>
        </w:rPr>
        <w:t>was followed</w:t>
      </w:r>
      <w:proofErr w:type="gramEnd"/>
      <w:r w:rsidRPr="00924847">
        <w:rPr>
          <w:rFonts w:asciiTheme="majorHAnsi" w:hAnsiTheme="majorHAnsi" w:cstheme="majorHAnsi"/>
          <w:sz w:val="22"/>
          <w:szCs w:val="22"/>
        </w:rPr>
        <w:t xml:space="preserve"> shortly after by Kong-Rey, which was less severe, striking Okinawa as an extratropical cyclone (JMA 2020). Th</w:t>
      </w:r>
      <w:r w:rsidR="00682C06" w:rsidRPr="00924847">
        <w:rPr>
          <w:rFonts w:asciiTheme="majorHAnsi" w:hAnsiTheme="majorHAnsi" w:cstheme="majorHAnsi"/>
          <w:sz w:val="22"/>
          <w:szCs w:val="22"/>
        </w:rPr>
        <w:t xml:space="preserve">e chosen acoustic recordings therefore include a well-characterised pre-disturbance state </w:t>
      </w:r>
      <w:r w:rsidR="00BA3AC2" w:rsidRPr="00924847">
        <w:rPr>
          <w:rFonts w:asciiTheme="majorHAnsi" w:hAnsiTheme="majorHAnsi" w:cstheme="majorHAnsi"/>
          <w:noProof/>
          <w:sz w:val="22"/>
          <w:szCs w:val="22"/>
        </w:rPr>
        <w:t>(Ross et al., 2018</w:t>
      </w:r>
      <w:r w:rsidR="00471AF7" w:rsidRPr="00924847">
        <w:rPr>
          <w:rFonts w:asciiTheme="majorHAnsi" w:hAnsiTheme="majorHAnsi" w:cstheme="majorHAnsi"/>
          <w:noProof/>
          <w:sz w:val="22"/>
          <w:szCs w:val="22"/>
        </w:rPr>
        <w:t>,</w:t>
      </w:r>
      <w:r w:rsidR="00BA3AC2" w:rsidRPr="00924847">
        <w:rPr>
          <w:rFonts w:asciiTheme="majorHAnsi" w:hAnsiTheme="majorHAnsi" w:cstheme="majorHAnsi"/>
          <w:noProof/>
          <w:sz w:val="22"/>
          <w:szCs w:val="22"/>
        </w:rPr>
        <w:t xml:space="preserve"> 2021</w:t>
      </w:r>
      <w:r w:rsidR="00471AF7" w:rsidRPr="00924847">
        <w:rPr>
          <w:rFonts w:asciiTheme="majorHAnsi" w:hAnsiTheme="majorHAnsi" w:cstheme="majorHAnsi"/>
          <w:noProof/>
          <w:sz w:val="22"/>
          <w:szCs w:val="22"/>
        </w:rPr>
        <w:t>a</w:t>
      </w:r>
      <w:r w:rsidR="00BA3AC2" w:rsidRPr="00924847">
        <w:rPr>
          <w:rFonts w:asciiTheme="majorHAnsi" w:hAnsiTheme="majorHAnsi" w:cstheme="majorHAnsi"/>
          <w:noProof/>
          <w:sz w:val="22"/>
          <w:szCs w:val="22"/>
        </w:rPr>
        <w:t>)</w:t>
      </w:r>
      <w:r w:rsidR="00682C06" w:rsidRPr="00924847">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924847">
        <w:rPr>
          <w:rFonts w:asciiTheme="majorHAnsi" w:hAnsiTheme="majorHAnsi" w:cstheme="majorHAnsi"/>
          <w:sz w:val="22"/>
          <w:szCs w:val="22"/>
        </w:rPr>
        <w:t xml:space="preserve"> (Figures 1</w:t>
      </w:r>
      <w:r w:rsidR="00A37877" w:rsidRPr="00924847">
        <w:rPr>
          <w:rFonts w:asciiTheme="majorHAnsi" w:hAnsiTheme="majorHAnsi" w:cstheme="majorHAnsi"/>
          <w:sz w:val="22"/>
          <w:szCs w:val="22"/>
        </w:rPr>
        <w:t>c</w:t>
      </w:r>
      <w:r w:rsidR="0075390E" w:rsidRPr="00924847">
        <w:rPr>
          <w:rFonts w:asciiTheme="majorHAnsi" w:hAnsiTheme="majorHAnsi" w:cstheme="majorHAnsi"/>
          <w:sz w:val="22"/>
          <w:szCs w:val="22"/>
        </w:rPr>
        <w:t xml:space="preserve"> and 1</w:t>
      </w:r>
      <w:r w:rsidR="00A37877" w:rsidRPr="00924847">
        <w:rPr>
          <w:rFonts w:asciiTheme="majorHAnsi" w:hAnsiTheme="majorHAnsi" w:cstheme="majorHAnsi"/>
          <w:sz w:val="22"/>
          <w:szCs w:val="22"/>
        </w:rPr>
        <w:t>d</w:t>
      </w:r>
      <w:r w:rsidR="0075390E" w:rsidRPr="00924847">
        <w:rPr>
          <w:rFonts w:asciiTheme="majorHAnsi" w:hAnsiTheme="majorHAnsi" w:cstheme="majorHAnsi"/>
          <w:sz w:val="22"/>
          <w:szCs w:val="22"/>
        </w:rPr>
        <w:t>)</w:t>
      </w:r>
      <w:r w:rsidR="00682C06" w:rsidRPr="00924847">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lang w:val="en-US"/>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C5BE25C" w:rsidR="00107572" w:rsidRDefault="009A10C7" w:rsidP="009A10C7">
      <w:pPr>
        <w:spacing w:line="360" w:lineRule="auto"/>
        <w:rPr>
          <w:rFonts w:asciiTheme="majorHAnsi" w:hAnsiTheme="majorHAnsi" w:cstheme="majorHAnsi"/>
          <w:sz w:val="20"/>
          <w:szCs w:val="20"/>
        </w:rPr>
      </w:pPr>
      <w:bookmarkStart w:id="31" w:name="_Toc92283420"/>
      <w:r w:rsidRPr="00924847">
        <w:rPr>
          <w:rFonts w:asciiTheme="majorHAnsi" w:hAnsiTheme="majorHAnsi" w:cstheme="majorHAnsi"/>
          <w:b/>
          <w:bCs/>
          <w:sz w:val="20"/>
          <w:szCs w:val="20"/>
        </w:rPr>
        <w:t>Figure 1</w:t>
      </w:r>
      <w:r w:rsidR="00682C06" w:rsidRPr="00924847">
        <w:rPr>
          <w:rFonts w:asciiTheme="majorHAnsi" w:hAnsiTheme="majorHAnsi" w:cstheme="majorHAnsi"/>
          <w:b/>
          <w:bCs/>
          <w:sz w:val="20"/>
          <w:szCs w:val="20"/>
        </w:rPr>
        <w:t xml:space="preserve">. </w:t>
      </w:r>
      <w:r w:rsidR="00107572" w:rsidRPr="00924847">
        <w:rPr>
          <w:rFonts w:asciiTheme="majorHAnsi" w:hAnsiTheme="majorHAnsi" w:cstheme="majorHAnsi"/>
          <w:b/>
          <w:bCs/>
          <w:sz w:val="20"/>
          <w:szCs w:val="20"/>
        </w:rPr>
        <w:t>Field sites, timeline, and typhoon impact.</w:t>
      </w:r>
      <w:r w:rsidR="00107572" w:rsidRPr="00924847">
        <w:rPr>
          <w:rFonts w:asciiTheme="majorHAnsi" w:hAnsiTheme="majorHAnsi" w:cstheme="majorHAnsi"/>
          <w:sz w:val="20"/>
          <w:szCs w:val="20"/>
        </w:rPr>
        <w:t xml:space="preserve"> (a) Map showing the tracks (coloured lines) of two large typhoon</w:t>
      </w:r>
      <w:r w:rsidR="00BB42BF" w:rsidRPr="00924847">
        <w:rPr>
          <w:rFonts w:asciiTheme="majorHAnsi" w:hAnsiTheme="majorHAnsi" w:cstheme="majorHAnsi"/>
          <w:sz w:val="20"/>
          <w:szCs w:val="20"/>
        </w:rPr>
        <w:t>s</w:t>
      </w:r>
      <w:r w:rsidR="00107572" w:rsidRPr="00924847">
        <w:rPr>
          <w:rFonts w:asciiTheme="majorHAnsi" w:hAnsiTheme="majorHAnsi" w:cstheme="majorHAnsi"/>
          <w:sz w:val="20"/>
          <w:szCs w:val="20"/>
        </w:rPr>
        <w:t xml:space="preserve"> that hit Okinawa: super typhoon Trami in orange (20 Sep-03 Oct 2018; closest pass on 29 Sep 2018)</w:t>
      </w:r>
      <w:r w:rsidR="00107572">
        <w:rPr>
          <w:rFonts w:asciiTheme="majorHAnsi" w:hAnsiTheme="majorHAnsi" w:cstheme="majorHAnsi"/>
          <w:sz w:val="20"/>
          <w:szCs w:val="20"/>
        </w:rPr>
        <w:t xml:space="preserve"> and extratropical cyclone Kong-Rey in purple (27 Sep-07 Oct 2018; closest pass on 04 Oct 2018). (</w:t>
      </w:r>
      <w:proofErr w:type="gramStart"/>
      <w:r w:rsidR="00107572">
        <w:rPr>
          <w:rFonts w:asciiTheme="majorHAnsi" w:hAnsiTheme="majorHAnsi" w:cstheme="majorHAnsi"/>
          <w:sz w:val="20"/>
          <w:szCs w:val="20"/>
        </w:rPr>
        <w:t>b</w:t>
      </w:r>
      <w:proofErr w:type="gramEnd"/>
      <w:r w:rsidR="00107572">
        <w:rPr>
          <w:rFonts w:asciiTheme="majorHAnsi" w:hAnsiTheme="majorHAnsi" w:cstheme="majorHAnsi"/>
          <w:sz w:val="20"/>
          <w:szCs w:val="20"/>
        </w:rPr>
        <w:t xml:space="preserve">)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r w:rsidR="00B82F8B">
        <w:rPr>
          <w:rFonts w:asciiTheme="majorHAnsi" w:hAnsiTheme="majorHAnsi" w:cstheme="majorHAnsi"/>
          <w:noProof/>
          <w:sz w:val="20"/>
          <w:szCs w:val="20"/>
        </w:rPr>
        <w:t>,</w:t>
      </w:r>
      <w:r w:rsidR="00CE5162">
        <w:rPr>
          <w:rFonts w:asciiTheme="majorHAnsi" w:hAnsiTheme="majorHAnsi" w:cstheme="majorHAnsi"/>
          <w:noProof/>
          <w:sz w:val="20"/>
          <w:szCs w:val="20"/>
        </w:rPr>
        <w:t xml:space="preserve">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proofErr w:type="gramStart"/>
      <w:r w:rsidR="00107572">
        <w:rPr>
          <w:rFonts w:asciiTheme="majorHAnsi" w:hAnsiTheme="majorHAnsi" w:cstheme="majorHAnsi"/>
          <w:sz w:val="20"/>
          <w:szCs w:val="20"/>
        </w:rPr>
        <w:t>24</w:t>
      </w:r>
      <w:proofErr w:type="gramEnd"/>
      <w:r w:rsidR="00107572">
        <w:rPr>
          <w:rFonts w:asciiTheme="majorHAnsi" w:hAnsiTheme="majorHAnsi" w:cstheme="majorHAnsi"/>
          <w:sz w:val="20"/>
          <w:szCs w:val="20"/>
        </w:rPr>
        <w:t xml:space="preserve">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w:t>
      </w:r>
      <w:commentRangeStart w:id="32"/>
      <w:r w:rsidR="00107572">
        <w:rPr>
          <w:rFonts w:asciiTheme="majorHAnsi" w:hAnsiTheme="majorHAnsi" w:cstheme="majorHAnsi"/>
          <w:sz w:val="20"/>
          <w:szCs w:val="20"/>
        </w:rPr>
        <w:t xml:space="preserve">(c-d)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commentRangeEnd w:id="32"/>
      <w:r w:rsidR="00D233C6">
        <w:rPr>
          <w:rStyle w:val="CommentReference"/>
        </w:rPr>
        <w:commentReference w:id="32"/>
      </w:r>
      <w:r w:rsidR="00107572">
        <w:rPr>
          <w:rFonts w:asciiTheme="majorHAnsi" w:hAnsiTheme="majorHAnsi" w:cstheme="majorHAnsi"/>
          <w:sz w:val="20"/>
          <w:szCs w:val="20"/>
        </w:rPr>
        <w:t xml:space="preserv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w:t>
      </w:r>
      <w:commentRangeStart w:id="33"/>
      <w:proofErr w:type="spellStart"/>
      <w:r w:rsidR="00107572">
        <w:rPr>
          <w:rFonts w:asciiTheme="majorHAnsi" w:hAnsiTheme="majorHAnsi" w:cstheme="majorHAnsi"/>
          <w:sz w:val="20"/>
          <w:szCs w:val="20"/>
        </w:rPr>
        <w:t>detrended</w:t>
      </w:r>
      <w:commentRangeEnd w:id="33"/>
      <w:proofErr w:type="spellEnd"/>
      <w:r w:rsidR="00D233C6">
        <w:rPr>
          <w:rStyle w:val="CommentReference"/>
        </w:rPr>
        <w:commentReference w:id="33"/>
      </w:r>
      <w:r w:rsidR="00107572">
        <w:rPr>
          <w:rFonts w:asciiTheme="majorHAnsi" w:hAnsiTheme="majorHAnsi" w:cstheme="majorHAnsi"/>
          <w:sz w:val="20"/>
          <w:szCs w:val="20"/>
        </w:rPr>
        <w:t xml:space="preserve"> and normalised acoustic index for the 10-minute recording corresponding to each time-by-date combination. </w:t>
      </w:r>
      <w:proofErr w:type="gramStart"/>
      <w:r w:rsidR="00107572">
        <w:rPr>
          <w:rFonts w:asciiTheme="majorHAnsi" w:hAnsiTheme="majorHAnsi" w:cstheme="majorHAnsi"/>
          <w:sz w:val="20"/>
          <w:szCs w:val="20"/>
        </w:rPr>
        <w:t>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w:t>
      </w:r>
      <w:proofErr w:type="spellStart"/>
      <w:r w:rsidR="004F75C0">
        <w:rPr>
          <w:rFonts w:asciiTheme="majorHAnsi" w:hAnsiTheme="majorHAnsi" w:cstheme="majorHAnsi"/>
          <w:sz w:val="20"/>
          <w:szCs w:val="20"/>
        </w:rPr>
        <w:t>biophony</w:t>
      </w:r>
      <w:proofErr w:type="spellEnd"/>
      <w:r w:rsidR="004F75C0">
        <w:rPr>
          <w:rFonts w:asciiTheme="majorHAnsi" w:hAnsiTheme="majorHAnsi" w:cstheme="majorHAnsi"/>
          <w:sz w:val="20"/>
          <w:szCs w:val="20"/>
        </w:rPr>
        <w:t xml:space="preserve"> in the soundscape, while lower values </w:t>
      </w:r>
      <w:r w:rsidR="00B82F8B">
        <w:rPr>
          <w:rFonts w:asciiTheme="majorHAnsi" w:hAnsiTheme="majorHAnsi" w:cstheme="majorHAnsi"/>
          <w:sz w:val="20"/>
          <w:szCs w:val="20"/>
        </w:rPr>
        <w:t xml:space="preserve">(darker colours) </w:t>
      </w:r>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w:t>
      </w:r>
      <w:proofErr w:type="spellStart"/>
      <w:r w:rsidR="004F75C0">
        <w:rPr>
          <w:rFonts w:asciiTheme="majorHAnsi" w:hAnsiTheme="majorHAnsi" w:cstheme="majorHAnsi"/>
          <w:sz w:val="20"/>
          <w:szCs w:val="20"/>
        </w:rPr>
        <w:t>anthropophony</w:t>
      </w:r>
      <w:proofErr w:type="spellEnd"/>
      <w:r w:rsidR="004F75C0">
        <w:rPr>
          <w:rFonts w:asciiTheme="majorHAnsi" w:hAnsiTheme="majorHAnsi" w:cstheme="majorHAnsi"/>
          <w:sz w:val="20"/>
          <w:szCs w:val="20"/>
        </w:rPr>
        <w:t xml:space="preserve">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w:t>
      </w:r>
      <w:proofErr w:type="gramEnd"/>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 xml:space="preserve">contribution of </w:t>
      </w:r>
      <w:proofErr w:type="spellStart"/>
      <w:r w:rsidR="004F75C0">
        <w:rPr>
          <w:rFonts w:asciiTheme="majorHAnsi" w:hAnsiTheme="majorHAnsi" w:cstheme="majorHAnsi"/>
          <w:sz w:val="20"/>
          <w:szCs w:val="20"/>
        </w:rPr>
        <w:t>biophony</w:t>
      </w:r>
      <w:proofErr w:type="spellEnd"/>
      <w:r w:rsidR="004F75C0">
        <w:rPr>
          <w:rFonts w:asciiTheme="majorHAnsi" w:hAnsiTheme="majorHAnsi" w:cstheme="majorHAnsi"/>
          <w:sz w:val="20"/>
          <w:szCs w:val="20"/>
        </w:rPr>
        <w:t xml:space="preserve"> (lighter colours) to the soundscape following the typhoons, suggesting changes to vocalisation behaviour and possible mortality in the wake of typhoon impact.</w:t>
      </w:r>
    </w:p>
    <w:bookmarkEnd w:id="3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FE7B0F0" w:rsidR="00F17534" w:rsidRPr="00BA347A" w:rsidRDefault="00F2454C" w:rsidP="00F2454C">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Song Meter SM4 recorder</w:t>
      </w:r>
      <w:r w:rsidR="00B82F8B">
        <w:rPr>
          <w:rFonts w:asciiTheme="majorHAnsi" w:hAnsiTheme="majorHAnsi" w:cstheme="majorHAnsi"/>
          <w:sz w:val="22"/>
          <w:szCs w:val="22"/>
        </w:rPr>
        <w:t>s</w:t>
      </w:r>
      <w:r w:rsidRPr="00BA347A">
        <w:rPr>
          <w:rFonts w:asciiTheme="majorHAnsi" w:hAnsiTheme="majorHAnsi" w:cstheme="majorHAnsi"/>
          <w:sz w:val="22"/>
          <w:szCs w:val="22"/>
        </w:rPr>
        <w:t xml:space="preserve"> (Wildlife Acoustics Inc., Concord, MA, USA) </w:t>
      </w:r>
      <w:r w:rsidR="00F17534" w:rsidRPr="00BA347A">
        <w:rPr>
          <w:rFonts w:asciiTheme="majorHAnsi" w:hAnsiTheme="majorHAnsi" w:cstheme="majorHAnsi"/>
          <w:sz w:val="22"/>
          <w:szCs w:val="22"/>
        </w:rPr>
        <w:t>are installed at approximately breast height (~1.3m)</w:t>
      </w:r>
      <w:r w:rsidR="00B82F8B">
        <w:rPr>
          <w:rFonts w:asciiTheme="majorHAnsi" w:hAnsiTheme="majorHAnsi" w:cstheme="majorHAnsi"/>
          <w:sz w:val="22"/>
          <w:szCs w:val="22"/>
        </w:rPr>
        <w:t xml:space="preserve"> at each field site</w:t>
      </w:r>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w:t>
      </w:r>
      <w:proofErr w:type="spellStart"/>
      <w:r w:rsidR="00F17534" w:rsidRPr="00BA347A">
        <w:rPr>
          <w:rFonts w:asciiTheme="majorHAnsi" w:hAnsiTheme="majorHAnsi" w:cstheme="majorHAnsi"/>
          <w:sz w:val="22"/>
          <w:szCs w:val="22"/>
        </w:rPr>
        <w:t>Churamori</w:t>
      </w:r>
      <w:proofErr w:type="spellEnd"/>
      <w:r w:rsidR="00F17534" w:rsidRPr="00BA347A">
        <w:rPr>
          <w:rFonts w:asciiTheme="majorHAnsi" w:hAnsiTheme="majorHAnsi" w:cstheme="majorHAnsi"/>
          <w:sz w:val="22"/>
          <w:szCs w:val="22"/>
        </w:rPr>
        <w:t xml:space="preserve"> Project </w:t>
      </w:r>
      <w:proofErr w:type="gramStart"/>
      <w:r w:rsidR="00F17534" w:rsidRPr="00BA347A">
        <w:rPr>
          <w:rFonts w:asciiTheme="majorHAnsi" w:hAnsiTheme="majorHAnsi" w:cstheme="majorHAnsi"/>
          <w:sz w:val="22"/>
          <w:szCs w:val="22"/>
        </w:rPr>
        <w:t>are archived</w:t>
      </w:r>
      <w:proofErr w:type="gramEnd"/>
      <w:r w:rsidR="00F17534" w:rsidRPr="00BA347A">
        <w:rPr>
          <w:rFonts w:asciiTheme="majorHAnsi" w:hAnsiTheme="majorHAnsi" w:cstheme="majorHAnsi"/>
          <w:sz w:val="22"/>
          <w:szCs w:val="22"/>
        </w:rPr>
        <w:t xml:space="preserve"> with the Okinawa Institute of Science and Technology’s </w:t>
      </w:r>
      <w:commentRangeStart w:id="34"/>
      <w:r w:rsidR="00F17534" w:rsidRPr="00BA347A">
        <w:rPr>
          <w:rFonts w:asciiTheme="majorHAnsi" w:hAnsiTheme="majorHAnsi" w:cstheme="majorHAnsi"/>
          <w:sz w:val="22"/>
          <w:szCs w:val="22"/>
        </w:rPr>
        <w:t>high-performance computing centre</w:t>
      </w:r>
      <w:commentRangeEnd w:id="34"/>
      <w:r w:rsidR="00D370AC">
        <w:rPr>
          <w:rStyle w:val="CommentReference"/>
        </w:rPr>
        <w:commentReference w:id="34"/>
      </w:r>
      <w:r w:rsidR="00F17534" w:rsidRPr="00BA347A">
        <w:rPr>
          <w:rFonts w:asciiTheme="majorHAnsi" w:hAnsiTheme="majorHAnsi" w:cstheme="majorHAnsi"/>
          <w:sz w:val="22"/>
          <w:szCs w:val="22"/>
        </w:rPr>
        <w:t xml:space="preserve">. </w:t>
      </w:r>
    </w:p>
    <w:p w14:paraId="6482A3A0" w14:textId="65683685"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 xml:space="preserve">We calculated the Normalised Difference Soundscape Index (NDSI) and its two component indices, </w:t>
      </w:r>
      <w:proofErr w:type="spellStart"/>
      <w:r w:rsidR="00523979" w:rsidRPr="00BA347A">
        <w:rPr>
          <w:rFonts w:asciiTheme="majorHAnsi" w:hAnsiTheme="majorHAnsi" w:cstheme="majorHAnsi"/>
          <w:sz w:val="22"/>
          <w:szCs w:val="22"/>
        </w:rPr>
        <w:t>Biophony</w:t>
      </w:r>
      <w:proofErr w:type="spellEnd"/>
      <w:r w:rsidR="00523979" w:rsidRPr="00BA347A">
        <w:rPr>
          <w:rFonts w:asciiTheme="majorHAnsi" w:hAnsiTheme="majorHAnsi" w:cstheme="majorHAnsi"/>
          <w:sz w:val="22"/>
          <w:szCs w:val="22"/>
        </w:rPr>
        <w:t xml:space="preserve">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xml:space="preserve">) and </w:t>
      </w:r>
      <w:proofErr w:type="spellStart"/>
      <w:r w:rsidR="00523979" w:rsidRPr="00BA347A">
        <w:rPr>
          <w:rFonts w:asciiTheme="majorHAnsi" w:hAnsiTheme="majorHAnsi" w:cstheme="majorHAnsi"/>
          <w:sz w:val="22"/>
          <w:szCs w:val="22"/>
        </w:rPr>
        <w:t>Anthropophony</w:t>
      </w:r>
      <w:proofErr w:type="spellEnd"/>
      <w:r w:rsidR="00523979" w:rsidRPr="00BA347A">
        <w:rPr>
          <w:rFonts w:asciiTheme="majorHAnsi" w:hAnsiTheme="majorHAnsi" w:cstheme="majorHAnsi"/>
          <w:sz w:val="22"/>
          <w:szCs w:val="22"/>
        </w:rPr>
        <w:t xml:space="preserve">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w:t>
      </w:r>
      <w:proofErr w:type="spellStart"/>
      <w:r w:rsidR="007B601E" w:rsidRPr="00BA347A">
        <w:rPr>
          <w:rFonts w:asciiTheme="majorHAnsi" w:hAnsiTheme="majorHAnsi" w:cstheme="majorHAnsi"/>
          <w:sz w:val="22"/>
          <w:szCs w:val="22"/>
        </w:rPr>
        <w:t>Biophony</w:t>
      </w:r>
      <w:proofErr w:type="spellEnd"/>
      <w:r w:rsidR="007B601E" w:rsidRPr="00BA347A">
        <w:rPr>
          <w:rFonts w:asciiTheme="majorHAnsi" w:hAnsiTheme="majorHAnsi" w:cstheme="majorHAnsi"/>
          <w:sz w:val="22"/>
          <w:szCs w:val="22"/>
        </w:rPr>
        <w:t xml:space="preserve"> and </w:t>
      </w:r>
      <w:proofErr w:type="spellStart"/>
      <w:r w:rsidR="007B601E" w:rsidRPr="00BA347A">
        <w:rPr>
          <w:rFonts w:asciiTheme="majorHAnsi" w:hAnsiTheme="majorHAnsi" w:cstheme="majorHAnsi"/>
          <w:sz w:val="22"/>
          <w:szCs w:val="22"/>
        </w:rPr>
        <w:t>Anthropophony</w:t>
      </w:r>
      <w:proofErr w:type="spellEnd"/>
      <w:r w:rsidR="007B601E" w:rsidRPr="00BA347A">
        <w:rPr>
          <w:rFonts w:asciiTheme="majorHAnsi" w:hAnsiTheme="majorHAnsi" w:cstheme="majorHAnsi"/>
          <w:sz w:val="22"/>
          <w:szCs w:val="22"/>
        </w:rPr>
        <w:t xml:space="preserve"> </w:t>
      </w:r>
      <w:proofErr w:type="gramStart"/>
      <w:r w:rsidR="007B601E" w:rsidRPr="00BA347A">
        <w:rPr>
          <w:rFonts w:asciiTheme="majorHAnsi" w:hAnsiTheme="majorHAnsi" w:cstheme="majorHAnsi"/>
          <w:sz w:val="22"/>
          <w:szCs w:val="22"/>
        </w:rPr>
        <w:t>are then calculated</w:t>
      </w:r>
      <w:proofErr w:type="gramEnd"/>
      <w:r w:rsidR="007B601E" w:rsidRPr="00BA347A">
        <w:rPr>
          <w:rFonts w:asciiTheme="majorHAnsi" w:hAnsiTheme="majorHAnsi" w:cstheme="majorHAnsi"/>
          <w:sz w:val="22"/>
          <w:szCs w:val="22"/>
        </w:rPr>
        <w:t xml:space="preserve"> as the sum of the amplitude of all 1-kHz bands in</w:t>
      </w:r>
      <w:r w:rsidR="00B82F8B">
        <w:rPr>
          <w:rFonts w:asciiTheme="majorHAnsi" w:hAnsiTheme="majorHAnsi" w:cstheme="majorHAnsi"/>
          <w:sz w:val="22"/>
          <w:szCs w:val="22"/>
        </w:rPr>
        <w:t>, respectively,</w:t>
      </w:r>
      <w:r w:rsidR="007B601E" w:rsidRPr="00BA347A">
        <w:rPr>
          <w:rFonts w:asciiTheme="majorHAnsi" w:hAnsiTheme="majorHAnsi" w:cstheme="majorHAnsi"/>
          <w:sz w:val="22"/>
          <w:szCs w:val="22"/>
        </w:rPr>
        <w:t xml:space="preserve"> the 2-11-kHz and 1-2-kHz frequency ranges</w:t>
      </w:r>
      <w:r w:rsidR="00B82F8B">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proofErr w:type="spellStart"/>
      <w:r w:rsidR="002A5582">
        <w:rPr>
          <w:rFonts w:asciiTheme="majorHAnsi" w:hAnsiTheme="majorHAnsi" w:cstheme="majorHAnsi"/>
          <w:sz w:val="22"/>
          <w:szCs w:val="22"/>
        </w:rPr>
        <w:t>b</w:t>
      </w:r>
      <w:r w:rsidR="00E9122E" w:rsidRPr="00BA347A">
        <w:rPr>
          <w:rFonts w:asciiTheme="majorHAnsi" w:hAnsiTheme="majorHAnsi" w:cstheme="majorHAnsi"/>
          <w:sz w:val="22"/>
          <w:szCs w:val="22"/>
        </w:rPr>
        <w:t>iophony</w:t>
      </w:r>
      <w:proofErr w:type="spellEnd"/>
      <w:r w:rsidR="00E9122E" w:rsidRPr="00BA347A">
        <w:rPr>
          <w:rFonts w:asciiTheme="majorHAnsi" w:hAnsiTheme="majorHAnsi" w:cstheme="majorHAnsi"/>
          <w:sz w:val="22"/>
          <w:szCs w:val="22"/>
        </w:rPr>
        <w:t xml:space="preserve"> in the soundscape relative to </w:t>
      </w:r>
      <w:proofErr w:type="spellStart"/>
      <w:r w:rsidR="002A5582">
        <w:rPr>
          <w:rFonts w:asciiTheme="majorHAnsi" w:hAnsiTheme="majorHAnsi" w:cstheme="majorHAnsi"/>
          <w:sz w:val="22"/>
          <w:szCs w:val="22"/>
        </w:rPr>
        <w:t>a</w:t>
      </w:r>
      <w:r w:rsidR="00E9122E" w:rsidRPr="00BA347A">
        <w:rPr>
          <w:rFonts w:asciiTheme="majorHAnsi" w:hAnsiTheme="majorHAnsi" w:cstheme="majorHAnsi"/>
          <w:sz w:val="22"/>
          <w:szCs w:val="22"/>
        </w:rPr>
        <w:t>nthropophony</w:t>
      </w:r>
      <w:proofErr w:type="spellEnd"/>
      <w:r w:rsidR="00E9122E" w:rsidRPr="00BA347A">
        <w:rPr>
          <w:rFonts w:asciiTheme="majorHAnsi" w:hAnsiTheme="majorHAnsi" w:cstheme="majorHAnsi"/>
          <w:sz w:val="22"/>
          <w:szCs w:val="22"/>
        </w:rPr>
        <w:t xml:space="preserve">; NDSI scales -1 to +1, where -1 indicates complete dominance of </w:t>
      </w:r>
      <w:proofErr w:type="spellStart"/>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w:t>
      </w:r>
      <w:proofErr w:type="spellEnd"/>
      <w:r w:rsidR="00E9122E" w:rsidRPr="00BA347A">
        <w:rPr>
          <w:rFonts w:asciiTheme="majorHAnsi" w:hAnsiTheme="majorHAnsi" w:cstheme="majorHAnsi"/>
          <w:sz w:val="22"/>
          <w:szCs w:val="22"/>
        </w:rPr>
        <w:t xml:space="preserve"> (low-frequency sound) whereas +1 indicates total </w:t>
      </w:r>
      <w:proofErr w:type="spellStart"/>
      <w:r w:rsidR="00E9122E" w:rsidRPr="00BA347A">
        <w:rPr>
          <w:rFonts w:asciiTheme="majorHAnsi" w:hAnsiTheme="majorHAnsi" w:cstheme="majorHAnsi"/>
          <w:sz w:val="22"/>
          <w:szCs w:val="22"/>
        </w:rPr>
        <w:t>Biophony</w:t>
      </w:r>
      <w:proofErr w:type="spellEnd"/>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w:t>
      </w:r>
      <w:proofErr w:type="spellStart"/>
      <w:r w:rsidR="00C81F6F" w:rsidRPr="00BA347A">
        <w:rPr>
          <w:rFonts w:asciiTheme="majorHAnsi" w:hAnsiTheme="majorHAnsi" w:cstheme="majorHAnsi"/>
          <w:sz w:val="22"/>
          <w:szCs w:val="22"/>
        </w:rPr>
        <w:t>Anthropophony</w:t>
      </w:r>
      <w:proofErr w:type="spellEnd"/>
      <w:r w:rsidR="00C81F6F" w:rsidRPr="00BA347A">
        <w:rPr>
          <w:rFonts w:asciiTheme="majorHAnsi" w:hAnsiTheme="majorHAnsi" w:cstheme="majorHAnsi"/>
          <w:sz w:val="22"/>
          <w:szCs w:val="22"/>
        </w:rPr>
        <w:t xml:space="preserve"> with the highest amplitude frequency band from the </w:t>
      </w:r>
      <w:proofErr w:type="spellStart"/>
      <w:r w:rsidR="00C81F6F" w:rsidRPr="00BA347A">
        <w:rPr>
          <w:rFonts w:asciiTheme="majorHAnsi" w:hAnsiTheme="majorHAnsi" w:cstheme="majorHAnsi"/>
          <w:sz w:val="22"/>
          <w:szCs w:val="22"/>
        </w:rPr>
        <w:t>Biophony</w:t>
      </w:r>
      <w:proofErr w:type="spellEnd"/>
      <w:r w:rsidR="00C81F6F" w:rsidRPr="00BA347A">
        <w:rPr>
          <w:rFonts w:asciiTheme="majorHAnsi" w:hAnsiTheme="majorHAnsi" w:cstheme="majorHAnsi"/>
          <w:sz w:val="22"/>
          <w:szCs w:val="22"/>
        </w:rPr>
        <w:t xml:space="preserve">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w:t>
      </w:r>
      <w:proofErr w:type="spellStart"/>
      <w:r w:rsidR="00C81F6F" w:rsidRPr="00BA347A">
        <w:rPr>
          <w:rFonts w:asciiTheme="majorHAnsi" w:hAnsiTheme="majorHAnsi" w:cstheme="majorHAnsi"/>
          <w:sz w:val="22"/>
          <w:szCs w:val="22"/>
        </w:rPr>
        <w:t>Anthropophony</w:t>
      </w:r>
      <w:proofErr w:type="spellEnd"/>
      <w:r w:rsidR="00C81F6F" w:rsidRPr="00BA347A">
        <w:rPr>
          <w:rFonts w:asciiTheme="majorHAnsi" w:hAnsiTheme="majorHAnsi" w:cstheme="majorHAnsi"/>
          <w:sz w:val="22"/>
          <w:szCs w:val="22"/>
        </w:rPr>
        <w:t xml:space="preserve"> and a greater focus on </w:t>
      </w:r>
      <w:proofErr w:type="spellStart"/>
      <w:r w:rsidR="00C81F6F" w:rsidRPr="00BA347A">
        <w:rPr>
          <w:rFonts w:asciiTheme="majorHAnsi" w:hAnsiTheme="majorHAnsi" w:cstheme="majorHAnsi"/>
          <w:sz w:val="22"/>
          <w:szCs w:val="22"/>
        </w:rPr>
        <w:t>biophony</w:t>
      </w:r>
      <w:proofErr w:type="spellEnd"/>
      <w:r w:rsidR="00C81F6F" w:rsidRPr="00BA347A">
        <w:rPr>
          <w:rFonts w:asciiTheme="majorHAnsi" w:hAnsiTheme="majorHAnsi" w:cstheme="majorHAnsi"/>
          <w:sz w:val="22"/>
          <w:szCs w:val="22"/>
        </w:rPr>
        <w:t xml:space="preserve"> (S. Gage, pers. Comm.), which is important when considering biotic responses to typhoons. </w:t>
      </w:r>
      <w:r w:rsidR="00E65C39" w:rsidRPr="00BA347A">
        <w:rPr>
          <w:rFonts w:asciiTheme="majorHAnsi" w:hAnsiTheme="majorHAnsi" w:cstheme="majorHAnsi"/>
          <w:sz w:val="22"/>
          <w:szCs w:val="22"/>
        </w:rPr>
        <w:t xml:space="preserve">Choice of acoustic indices </w:t>
      </w:r>
      <w:proofErr w:type="gramStart"/>
      <w:r w:rsidR="00E65C39" w:rsidRPr="00BA347A">
        <w:rPr>
          <w:rFonts w:asciiTheme="majorHAnsi" w:hAnsiTheme="majorHAnsi" w:cstheme="majorHAnsi"/>
          <w:sz w:val="22"/>
          <w:szCs w:val="22"/>
        </w:rPr>
        <w:t>was determined</w:t>
      </w:r>
      <w:proofErr w:type="gramEnd"/>
      <w:r w:rsidR="00E65C39" w:rsidRPr="00BA347A">
        <w:rPr>
          <w:rFonts w:asciiTheme="majorHAnsi" w:hAnsiTheme="majorHAnsi" w:cstheme="majorHAnsi"/>
          <w:sz w:val="22"/>
          <w:szCs w:val="22"/>
        </w:rPr>
        <w:t xml:space="preserve">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23AA04C3" w:rsidR="009A10C7" w:rsidRPr="00924847"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w:t>
      </w:r>
      <w:del w:id="35" w:author="Nicholas Friedman" w:date="2023-01-05T15:04:00Z">
        <w:r w:rsidRPr="00BA347A" w:rsidDel="006E6798">
          <w:rPr>
            <w:rFonts w:asciiTheme="majorHAnsi" w:hAnsiTheme="majorHAnsi" w:cstheme="majorHAnsi"/>
            <w:sz w:val="22"/>
            <w:szCs w:val="22"/>
          </w:rPr>
          <w:delText xml:space="preserve">used </w:delText>
        </w:r>
      </w:del>
      <w:ins w:id="36" w:author="Nicholas Friedman" w:date="2023-01-05T15:04:00Z">
        <w:r w:rsidR="006E6798">
          <w:rPr>
            <w:rFonts w:asciiTheme="majorHAnsi" w:hAnsiTheme="majorHAnsi" w:cstheme="majorHAnsi"/>
            <w:sz w:val="22"/>
            <w:szCs w:val="22"/>
          </w:rPr>
          <w:t>employed</w:t>
        </w:r>
        <w:r w:rsidR="006E6798" w:rsidRPr="00BA347A">
          <w:rPr>
            <w:rFonts w:asciiTheme="majorHAnsi" w:hAnsiTheme="majorHAnsi" w:cstheme="majorHAnsi"/>
            <w:sz w:val="22"/>
            <w:szCs w:val="22"/>
          </w:rPr>
          <w:t xml:space="preserve"> </w:t>
        </w:r>
      </w:ins>
      <w:r w:rsidRPr="00BA347A">
        <w:rPr>
          <w:rFonts w:asciiTheme="majorHAnsi" w:hAnsiTheme="majorHAnsi" w:cstheme="majorHAnsi"/>
          <w:sz w:val="22"/>
          <w:szCs w:val="22"/>
        </w:rPr>
        <w:t xml:space="preserve">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w:t>
      </w:r>
      <w:r w:rsidRPr="00BA347A">
        <w:rPr>
          <w:rFonts w:asciiTheme="majorHAnsi" w:hAnsiTheme="majorHAnsi" w:cstheme="majorHAnsi"/>
          <w:sz w:val="22"/>
          <w:szCs w:val="22"/>
        </w:rPr>
        <w:lastRenderedPageBreak/>
        <w:t>recognisers for the large-billed crow (</w:t>
      </w:r>
      <w:proofErr w:type="spellStart"/>
      <w:r w:rsidRPr="00BA347A">
        <w:rPr>
          <w:rFonts w:asciiTheme="majorHAnsi" w:hAnsiTheme="majorHAnsi" w:cstheme="majorHAnsi"/>
          <w:i/>
          <w:iCs/>
          <w:sz w:val="22"/>
          <w:szCs w:val="22"/>
        </w:rPr>
        <w:t>Corvus</w:t>
      </w:r>
      <w:proofErr w:type="spellEnd"/>
      <w:r w:rsidRPr="00BA347A">
        <w:rPr>
          <w:rFonts w:asciiTheme="majorHAnsi" w:hAnsiTheme="majorHAnsi" w:cstheme="majorHAnsi"/>
          <w:i/>
          <w:iCs/>
          <w:sz w:val="22"/>
          <w:szCs w:val="22"/>
        </w:rPr>
        <w:t xml:space="preserve"> </w:t>
      </w:r>
      <w:proofErr w:type="spellStart"/>
      <w:r w:rsidRPr="00BA347A">
        <w:rPr>
          <w:rFonts w:asciiTheme="majorHAnsi" w:hAnsiTheme="majorHAnsi" w:cstheme="majorHAnsi"/>
          <w:i/>
          <w:iCs/>
          <w:sz w:val="22"/>
          <w:szCs w:val="22"/>
        </w:rPr>
        <w:t>macrorhynchos</w:t>
      </w:r>
      <w:commentRangeStart w:id="37"/>
      <w:commentRangeStart w:id="38"/>
      <w:proofErr w:type="spellEnd"/>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commentRangeEnd w:id="37"/>
      <w:r w:rsidR="006E6798">
        <w:rPr>
          <w:rStyle w:val="CommentReference"/>
        </w:rPr>
        <w:commentReference w:id="37"/>
      </w:r>
      <w:commentRangeEnd w:id="38"/>
      <w:r w:rsidR="006E6798">
        <w:rPr>
          <w:rStyle w:val="CommentReference"/>
        </w:rPr>
        <w:commentReference w:id="38"/>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proofErr w:type="spellStart"/>
      <w:r w:rsidRPr="00BA347A">
        <w:rPr>
          <w:rFonts w:asciiTheme="majorHAnsi" w:hAnsiTheme="majorHAnsi" w:cstheme="majorHAnsi"/>
          <w:i/>
          <w:iCs/>
          <w:sz w:val="22"/>
          <w:szCs w:val="22"/>
        </w:rPr>
        <w:t>Horornis</w:t>
      </w:r>
      <w:proofErr w:type="spellEnd"/>
      <w:r w:rsidRPr="00BA347A">
        <w:rPr>
          <w:rFonts w:asciiTheme="majorHAnsi" w:hAnsiTheme="majorHAnsi" w:cstheme="majorHAnsi"/>
          <w:i/>
          <w:iCs/>
          <w:sz w:val="22"/>
          <w:szCs w:val="22"/>
        </w:rPr>
        <w:t xml:space="preserve"> </w:t>
      </w:r>
      <w:proofErr w:type="spellStart"/>
      <w:r w:rsidRPr="00BA347A">
        <w:rPr>
          <w:rFonts w:asciiTheme="majorHAnsi" w:hAnsiTheme="majorHAnsi" w:cstheme="majorHAnsi"/>
          <w:i/>
          <w:iCs/>
          <w:sz w:val="22"/>
          <w:szCs w:val="22"/>
        </w:rPr>
        <w:t>diphone</w:t>
      </w:r>
      <w:proofErr w:type="spellEnd"/>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w:t>
      </w:r>
      <w:proofErr w:type="spellStart"/>
      <w:r w:rsidRPr="00BA347A">
        <w:rPr>
          <w:rFonts w:asciiTheme="majorHAnsi" w:hAnsiTheme="majorHAnsi" w:cstheme="majorHAnsi"/>
          <w:sz w:val="22"/>
          <w:szCs w:val="22"/>
        </w:rPr>
        <w:t>scops</w:t>
      </w:r>
      <w:proofErr w:type="spellEnd"/>
      <w:r w:rsidRPr="00BA347A">
        <w:rPr>
          <w:rFonts w:asciiTheme="majorHAnsi" w:hAnsiTheme="majorHAnsi" w:cstheme="majorHAnsi"/>
          <w:sz w:val="22"/>
          <w:szCs w:val="22"/>
        </w:rPr>
        <w:t>-owl (</w:t>
      </w:r>
      <w:proofErr w:type="spellStart"/>
      <w:r w:rsidRPr="00BA347A">
        <w:rPr>
          <w:rFonts w:asciiTheme="majorHAnsi" w:hAnsiTheme="majorHAnsi" w:cstheme="majorHAnsi"/>
          <w:i/>
          <w:iCs/>
          <w:sz w:val="22"/>
          <w:szCs w:val="22"/>
        </w:rPr>
        <w:t>Otus</w:t>
      </w:r>
      <w:proofErr w:type="spellEnd"/>
      <w:r w:rsidRPr="00BA347A">
        <w:rPr>
          <w:rFonts w:asciiTheme="majorHAnsi" w:hAnsiTheme="majorHAnsi" w:cstheme="majorHAnsi"/>
          <w:i/>
          <w:iCs/>
          <w:sz w:val="22"/>
          <w:szCs w:val="22"/>
        </w:rPr>
        <w:t xml:space="preserve"> </w:t>
      </w:r>
      <w:proofErr w:type="spellStart"/>
      <w:r w:rsidRPr="00BA347A">
        <w:rPr>
          <w:rFonts w:asciiTheme="majorHAnsi" w:hAnsiTheme="majorHAnsi" w:cstheme="majorHAnsi"/>
          <w:i/>
          <w:iCs/>
          <w:sz w:val="22"/>
          <w:szCs w:val="22"/>
        </w:rPr>
        <w:t>elegans</w:t>
      </w:r>
      <w:proofErr w:type="spellEnd"/>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w:t>
      </w:r>
      <w:proofErr w:type="spellStart"/>
      <w:r w:rsidR="00D46F30" w:rsidRPr="00D46F30">
        <w:rPr>
          <w:rFonts w:ascii="Calibri Light" w:hAnsiTheme="majorHAnsi" w:cs="Calibri Light"/>
          <w:sz w:val="22"/>
        </w:rPr>
        <w:t>McWhirter</w:t>
      </w:r>
      <w:proofErr w:type="spellEnd"/>
      <w:r w:rsidR="00D46F30" w:rsidRPr="00D46F30">
        <w:rPr>
          <w:rFonts w:ascii="Calibri Light" w:hAnsiTheme="majorHAnsi" w:cs="Calibri Light"/>
          <w:sz w:val="22"/>
        </w:rPr>
        <w:t xml:space="preserve">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 xml:space="preserve">O. </w:t>
      </w:r>
      <w:proofErr w:type="spellStart"/>
      <w:r w:rsidR="00704816" w:rsidRPr="00BA347A">
        <w:rPr>
          <w:rFonts w:asciiTheme="majorHAnsi" w:hAnsiTheme="majorHAnsi" w:cstheme="majorHAnsi"/>
          <w:i/>
          <w:iCs/>
          <w:sz w:val="22"/>
          <w:szCs w:val="22"/>
        </w:rPr>
        <w:t>elegans</w:t>
      </w:r>
      <w:proofErr w:type="spellEnd"/>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w:t>
      </w:r>
      <w:r w:rsidR="004C5993" w:rsidRPr="00924847">
        <w:rPr>
          <w:rFonts w:asciiTheme="majorHAnsi" w:hAnsiTheme="majorHAnsi" w:cstheme="majorHAnsi"/>
          <w:sz w:val="22"/>
          <w:szCs w:val="22"/>
        </w:rPr>
        <w:t xml:space="preserve">21 sites for </w:t>
      </w:r>
      <w:r w:rsidR="004C5993" w:rsidRPr="00924847">
        <w:rPr>
          <w:rFonts w:asciiTheme="majorHAnsi" w:hAnsiTheme="majorHAnsi" w:cstheme="majorHAnsi"/>
          <w:i/>
          <w:iCs/>
          <w:sz w:val="22"/>
          <w:szCs w:val="22"/>
        </w:rPr>
        <w:t xml:space="preserve">C. </w:t>
      </w:r>
      <w:proofErr w:type="spellStart"/>
      <w:r w:rsidR="004C5993" w:rsidRPr="00924847">
        <w:rPr>
          <w:rFonts w:asciiTheme="majorHAnsi" w:hAnsiTheme="majorHAnsi" w:cstheme="majorHAnsi"/>
          <w:i/>
          <w:iCs/>
          <w:sz w:val="22"/>
          <w:szCs w:val="22"/>
        </w:rPr>
        <w:t>macrorhynchos</w:t>
      </w:r>
      <w:proofErr w:type="spellEnd"/>
      <w:r w:rsidR="004C5993" w:rsidRPr="00924847">
        <w:rPr>
          <w:rFonts w:asciiTheme="majorHAnsi" w:hAnsiTheme="majorHAnsi" w:cstheme="majorHAnsi"/>
          <w:sz w:val="22"/>
          <w:szCs w:val="22"/>
        </w:rPr>
        <w:t xml:space="preserve">, 17 sites for </w:t>
      </w:r>
      <w:r w:rsidR="004C5993" w:rsidRPr="00924847">
        <w:rPr>
          <w:rFonts w:asciiTheme="majorHAnsi" w:hAnsiTheme="majorHAnsi" w:cstheme="majorHAnsi"/>
          <w:i/>
          <w:iCs/>
          <w:sz w:val="22"/>
          <w:szCs w:val="22"/>
        </w:rPr>
        <w:t xml:space="preserve">H. </w:t>
      </w:r>
      <w:proofErr w:type="spellStart"/>
      <w:r w:rsidR="004C5993" w:rsidRPr="00924847">
        <w:rPr>
          <w:rFonts w:asciiTheme="majorHAnsi" w:hAnsiTheme="majorHAnsi" w:cstheme="majorHAnsi"/>
          <w:i/>
          <w:iCs/>
          <w:sz w:val="22"/>
          <w:szCs w:val="22"/>
        </w:rPr>
        <w:t>diphone</w:t>
      </w:r>
      <w:proofErr w:type="spellEnd"/>
      <w:r w:rsidR="004C5993" w:rsidRPr="00924847">
        <w:rPr>
          <w:rFonts w:asciiTheme="majorHAnsi" w:hAnsiTheme="majorHAnsi" w:cstheme="majorHAnsi"/>
          <w:sz w:val="22"/>
          <w:szCs w:val="22"/>
        </w:rPr>
        <w:t xml:space="preserve">, and 7 of the 10 forest sites for </w:t>
      </w:r>
      <w:r w:rsidR="00D46F30" w:rsidRPr="00924847">
        <w:rPr>
          <w:rFonts w:asciiTheme="majorHAnsi" w:hAnsiTheme="majorHAnsi" w:cstheme="majorHAnsi"/>
          <w:sz w:val="22"/>
          <w:szCs w:val="22"/>
        </w:rPr>
        <w:t>the</w:t>
      </w:r>
      <w:r w:rsidR="004C5993" w:rsidRPr="00924847">
        <w:rPr>
          <w:rFonts w:asciiTheme="majorHAnsi" w:hAnsiTheme="majorHAnsi" w:cstheme="majorHAnsi"/>
          <w:sz w:val="22"/>
          <w:szCs w:val="22"/>
        </w:rPr>
        <w:t xml:space="preserve"> forest specialist, </w:t>
      </w:r>
      <w:r w:rsidR="004C5993" w:rsidRPr="00924847">
        <w:rPr>
          <w:rFonts w:asciiTheme="majorHAnsi" w:hAnsiTheme="majorHAnsi" w:cstheme="majorHAnsi"/>
          <w:i/>
          <w:iCs/>
          <w:sz w:val="22"/>
          <w:szCs w:val="22"/>
        </w:rPr>
        <w:t xml:space="preserve">O. </w:t>
      </w:r>
      <w:proofErr w:type="spellStart"/>
      <w:r w:rsidR="004C5993" w:rsidRPr="00924847">
        <w:rPr>
          <w:rFonts w:asciiTheme="majorHAnsi" w:hAnsiTheme="majorHAnsi" w:cstheme="majorHAnsi"/>
          <w:i/>
          <w:iCs/>
          <w:sz w:val="22"/>
          <w:szCs w:val="22"/>
        </w:rPr>
        <w:t>elegans</w:t>
      </w:r>
      <w:proofErr w:type="spellEnd"/>
      <w:r w:rsidR="000342F4" w:rsidRPr="00924847">
        <w:rPr>
          <w:rFonts w:asciiTheme="majorHAnsi" w:hAnsiTheme="majorHAnsi" w:cstheme="majorHAnsi"/>
          <w:sz w:val="22"/>
          <w:szCs w:val="22"/>
        </w:rPr>
        <w:t xml:space="preserve"> (Table S</w:t>
      </w:r>
      <w:r w:rsidR="005B35C7" w:rsidRPr="00924847">
        <w:rPr>
          <w:rFonts w:asciiTheme="majorHAnsi" w:hAnsiTheme="majorHAnsi" w:cstheme="majorHAnsi"/>
          <w:sz w:val="22"/>
          <w:szCs w:val="22"/>
        </w:rPr>
        <w:t>1</w:t>
      </w:r>
      <w:r w:rsidR="000342F4" w:rsidRPr="00924847">
        <w:rPr>
          <w:rFonts w:asciiTheme="majorHAnsi" w:hAnsiTheme="majorHAnsi" w:cstheme="majorHAnsi"/>
          <w:sz w:val="22"/>
          <w:szCs w:val="22"/>
        </w:rPr>
        <w:t>)</w:t>
      </w:r>
      <w:r w:rsidR="004C5993"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 xml:space="preserve">Kaleidoscope Pro uses a </w:t>
      </w:r>
      <w:r w:rsidR="009A10C7" w:rsidRPr="00924847">
        <w:rPr>
          <w:rFonts w:asciiTheme="majorHAnsi" w:hAnsiTheme="majorHAnsi" w:cstheme="majorHAnsi"/>
          <w:sz w:val="22"/>
          <w:szCs w:val="22"/>
        </w:rPr>
        <w:t>supervised clustering approach based on Hidden Markov Models</w:t>
      </w:r>
      <w:r w:rsidR="00FA644E" w:rsidRPr="00924847">
        <w:rPr>
          <w:rFonts w:asciiTheme="majorHAnsi" w:hAnsiTheme="majorHAnsi" w:cstheme="majorHAnsi"/>
          <w:sz w:val="22"/>
          <w:szCs w:val="22"/>
        </w:rPr>
        <w:t xml:space="preserve"> to separate sound types</w:t>
      </w:r>
      <w:r w:rsidR="009A10C7" w:rsidRPr="00924847">
        <w:rPr>
          <w:rFonts w:asciiTheme="majorHAnsi" w:hAnsiTheme="majorHAnsi" w:cstheme="majorHAnsi"/>
          <w:sz w:val="22"/>
          <w:szCs w:val="22"/>
        </w:rPr>
        <w:t xml:space="preserve">. Local experts </w:t>
      </w:r>
      <w:proofErr w:type="gramStart"/>
      <w:r w:rsidR="009A10C7" w:rsidRPr="00924847">
        <w:rPr>
          <w:rFonts w:asciiTheme="majorHAnsi" w:hAnsiTheme="majorHAnsi" w:cstheme="majorHAnsi"/>
          <w:sz w:val="22"/>
          <w:szCs w:val="22"/>
        </w:rPr>
        <w:t>cross-checked</w:t>
      </w:r>
      <w:proofErr w:type="gramEnd"/>
      <w:r w:rsidR="009A10C7" w:rsidRPr="00924847">
        <w:rPr>
          <w:rFonts w:asciiTheme="majorHAnsi" w:hAnsiTheme="majorHAnsi" w:cstheme="majorHAnsi"/>
          <w:sz w:val="22"/>
          <w:szCs w:val="22"/>
        </w:rPr>
        <w:t xml:space="preserve"> automated clustering of sound sources and reclassified sound clusters where necessary to refine species recognisers. Owing to the volume of data used in this study, </w:t>
      </w:r>
      <w:r w:rsidR="00FA644E" w:rsidRPr="00924847">
        <w:rPr>
          <w:rFonts w:asciiTheme="majorHAnsi" w:hAnsiTheme="majorHAnsi" w:cstheme="majorHAnsi"/>
          <w:sz w:val="22"/>
          <w:szCs w:val="22"/>
        </w:rPr>
        <w:t>we</w:t>
      </w:r>
      <w:r w:rsidR="009A10C7" w:rsidRPr="00924847">
        <w:rPr>
          <w:rFonts w:asciiTheme="majorHAnsi" w:hAnsiTheme="majorHAnsi" w:cstheme="majorHAnsi"/>
          <w:sz w:val="22"/>
          <w:szCs w:val="22"/>
        </w:rPr>
        <w:t xml:space="preserve"> did not calculate exact false positive rates for species detections</w:t>
      </w:r>
      <w:r w:rsidR="001E492D" w:rsidRPr="00924847">
        <w:rPr>
          <w:rFonts w:asciiTheme="majorHAnsi" w:hAnsiTheme="majorHAnsi" w:cstheme="majorHAnsi"/>
          <w:sz w:val="22"/>
          <w:szCs w:val="22"/>
        </w:rPr>
        <w:t>.</w:t>
      </w:r>
      <w:r w:rsidR="00FA644E" w:rsidRPr="00924847">
        <w:rPr>
          <w:rFonts w:asciiTheme="majorHAnsi" w:hAnsiTheme="majorHAnsi" w:cstheme="majorHAnsi"/>
          <w:sz w:val="22"/>
          <w:szCs w:val="22"/>
        </w:rPr>
        <w:t xml:space="preserve"> </w:t>
      </w:r>
      <w:r w:rsidR="001E492D" w:rsidRPr="00924847">
        <w:rPr>
          <w:rFonts w:asciiTheme="majorHAnsi" w:hAnsiTheme="majorHAnsi" w:cstheme="majorHAnsi"/>
          <w:sz w:val="22"/>
          <w:szCs w:val="22"/>
        </w:rPr>
        <w:t>I</w:t>
      </w:r>
      <w:r w:rsidR="00FA644E" w:rsidRPr="00924847">
        <w:rPr>
          <w:rFonts w:asciiTheme="majorHAnsi" w:hAnsiTheme="majorHAnsi" w:cstheme="majorHAnsi"/>
          <w:sz w:val="22"/>
          <w:szCs w:val="22"/>
        </w:rPr>
        <w:t>nstead</w:t>
      </w:r>
      <w:r w:rsidR="001E492D" w:rsidRPr="00924847">
        <w:rPr>
          <w:rFonts w:asciiTheme="majorHAnsi" w:hAnsiTheme="majorHAnsi" w:cstheme="majorHAnsi"/>
          <w:sz w:val="22"/>
          <w:szCs w:val="22"/>
        </w:rPr>
        <w:t>, we</w:t>
      </w:r>
      <w:r w:rsidR="00FA644E" w:rsidRPr="00924847">
        <w:rPr>
          <w:rFonts w:asciiTheme="majorHAnsi" w:hAnsiTheme="majorHAnsi" w:cstheme="majorHAnsi"/>
          <w:sz w:val="22"/>
          <w:szCs w:val="22"/>
        </w:rPr>
        <w:t xml:space="preserve"> use</w:t>
      </w:r>
      <w:r w:rsidR="001E492D" w:rsidRPr="00924847">
        <w:rPr>
          <w:rFonts w:asciiTheme="majorHAnsi" w:hAnsiTheme="majorHAnsi" w:cstheme="majorHAnsi"/>
          <w:sz w:val="22"/>
          <w:szCs w:val="22"/>
        </w:rPr>
        <w:t>d</w:t>
      </w:r>
      <w:r w:rsidR="00FA644E" w:rsidRPr="00924847">
        <w:rPr>
          <w:rFonts w:asciiTheme="majorHAnsi" w:hAnsiTheme="majorHAnsi" w:cstheme="majorHAnsi"/>
          <w:sz w:val="22"/>
          <w:szCs w:val="22"/>
        </w:rPr>
        <w:t xml:space="preserve"> </w:t>
      </w:r>
      <w:r w:rsidR="009A10C7" w:rsidRPr="00924847">
        <w:rPr>
          <w:rFonts w:asciiTheme="majorHAnsi" w:hAnsiTheme="majorHAnsi" w:cstheme="majorHAnsi"/>
          <w:sz w:val="22"/>
          <w:szCs w:val="22"/>
        </w:rPr>
        <w:t>Kaleidoscope Pro</w:t>
      </w:r>
      <w:r w:rsidR="00FA644E" w:rsidRPr="00924847">
        <w:rPr>
          <w:rFonts w:asciiTheme="majorHAnsi" w:hAnsiTheme="majorHAnsi" w:cstheme="majorHAnsi"/>
          <w:sz w:val="22"/>
          <w:szCs w:val="22"/>
        </w:rPr>
        <w:t>’s</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distance-from-cluster-centroid</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measure </w:t>
      </w:r>
      <w:r w:rsidR="001E492D" w:rsidRPr="00924847">
        <w:rPr>
          <w:rFonts w:asciiTheme="majorHAnsi" w:hAnsiTheme="majorHAnsi" w:cstheme="majorHAnsi"/>
          <w:sz w:val="22"/>
          <w:szCs w:val="22"/>
        </w:rPr>
        <w:t xml:space="preserve">to </w:t>
      </w:r>
      <w:del w:id="39" w:author="Nicholas Friedman" w:date="2023-01-05T15:10:00Z">
        <w:r w:rsidR="001E492D" w:rsidRPr="00924847" w:rsidDel="00713B34">
          <w:rPr>
            <w:rFonts w:asciiTheme="majorHAnsi" w:hAnsiTheme="majorHAnsi" w:cstheme="majorHAnsi"/>
            <w:sz w:val="22"/>
            <w:szCs w:val="22"/>
          </w:rPr>
          <w:delText>measure</w:delText>
        </w:r>
        <w:r w:rsidR="009A10C7" w:rsidRPr="00924847" w:rsidDel="00713B34">
          <w:rPr>
            <w:rFonts w:asciiTheme="majorHAnsi" w:hAnsiTheme="majorHAnsi" w:cstheme="majorHAnsi"/>
            <w:sz w:val="22"/>
            <w:szCs w:val="22"/>
          </w:rPr>
          <w:delText xml:space="preserve"> </w:delText>
        </w:r>
      </w:del>
      <w:ins w:id="40" w:author="Nicholas Friedman" w:date="2023-01-05T15:10:00Z">
        <w:r w:rsidR="00713B34">
          <w:rPr>
            <w:rFonts w:asciiTheme="majorHAnsi" w:hAnsiTheme="majorHAnsi" w:cstheme="majorHAnsi"/>
            <w:sz w:val="22"/>
            <w:szCs w:val="22"/>
          </w:rPr>
          <w:t>estimate</w:t>
        </w:r>
        <w:r w:rsidR="00713B34" w:rsidRPr="00924847">
          <w:rPr>
            <w:rFonts w:asciiTheme="majorHAnsi" w:hAnsiTheme="majorHAnsi" w:cstheme="majorHAnsi"/>
            <w:sz w:val="22"/>
            <w:szCs w:val="22"/>
          </w:rPr>
          <w:t xml:space="preserve"> </w:t>
        </w:r>
      </w:ins>
      <w:r w:rsidR="009A10C7" w:rsidRPr="00924847">
        <w:rPr>
          <w:rFonts w:asciiTheme="majorHAnsi" w:hAnsiTheme="majorHAnsi" w:cstheme="majorHAnsi"/>
          <w:sz w:val="22"/>
          <w:szCs w:val="22"/>
        </w:rPr>
        <w:t xml:space="preserve">identity </w:t>
      </w:r>
      <w:r w:rsidR="001E492D" w:rsidRPr="00924847">
        <w:rPr>
          <w:rFonts w:asciiTheme="majorHAnsi" w:hAnsiTheme="majorHAnsi" w:cstheme="majorHAnsi"/>
          <w:sz w:val="22"/>
          <w:szCs w:val="22"/>
        </w:rPr>
        <w:t>confidence</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larger</w:t>
      </w:r>
      <w:r w:rsidR="009A10C7" w:rsidRPr="00924847">
        <w:rPr>
          <w:rFonts w:asciiTheme="majorHAnsi" w:hAnsiTheme="majorHAnsi" w:cstheme="majorHAnsi"/>
          <w:sz w:val="22"/>
          <w:szCs w:val="22"/>
        </w:rPr>
        <w:t xml:space="preserve"> distance</w:t>
      </w:r>
      <w:r w:rsidR="00FA644E" w:rsidRPr="00924847">
        <w:rPr>
          <w:rFonts w:asciiTheme="majorHAnsi" w:hAnsiTheme="majorHAnsi" w:cstheme="majorHAnsi"/>
          <w:sz w:val="22"/>
          <w:szCs w:val="22"/>
        </w:rPr>
        <w:t xml:space="preserve"> value</w:t>
      </w:r>
      <w:r w:rsidR="009A10C7" w:rsidRPr="00924847">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1E492D" w:rsidRPr="00924847">
        <w:rPr>
          <w:rFonts w:asciiTheme="majorHAnsi" w:hAnsiTheme="majorHAnsi" w:cstheme="majorHAnsi"/>
          <w:sz w:val="22"/>
          <w:szCs w:val="22"/>
        </w:rPr>
        <w:t>W</w:t>
      </w:r>
      <w:r w:rsidR="00FA644E" w:rsidRPr="00924847">
        <w:rPr>
          <w:rFonts w:asciiTheme="majorHAnsi" w:hAnsiTheme="majorHAnsi" w:cstheme="majorHAnsi"/>
          <w:sz w:val="22"/>
          <w:szCs w:val="22"/>
        </w:rPr>
        <w:t xml:space="preserve">e </w:t>
      </w:r>
      <w:r w:rsidR="009A10C7" w:rsidRPr="00924847">
        <w:rPr>
          <w:rFonts w:asciiTheme="majorHAnsi" w:hAnsiTheme="majorHAnsi" w:cstheme="majorHAnsi"/>
          <w:sz w:val="22"/>
          <w:szCs w:val="22"/>
        </w:rPr>
        <w:t xml:space="preserve">chose a </w:t>
      </w:r>
      <w:r w:rsidR="00742C13" w:rsidRPr="00924847">
        <w:rPr>
          <w:rFonts w:asciiTheme="majorHAnsi" w:hAnsiTheme="majorHAnsi" w:cstheme="majorHAnsi"/>
          <w:sz w:val="22"/>
          <w:szCs w:val="22"/>
        </w:rPr>
        <w:t xml:space="preserve">conservative </w:t>
      </w:r>
      <w:r w:rsidR="001D3E82" w:rsidRPr="00924847">
        <w:rPr>
          <w:rFonts w:asciiTheme="majorHAnsi" w:hAnsiTheme="majorHAnsi" w:cstheme="majorHAnsi"/>
          <w:sz w:val="22"/>
          <w:szCs w:val="22"/>
        </w:rPr>
        <w:t xml:space="preserve">distance </w:t>
      </w:r>
      <w:r w:rsidR="009A10C7" w:rsidRPr="00924847">
        <w:rPr>
          <w:rFonts w:asciiTheme="majorHAnsi" w:hAnsiTheme="majorHAnsi" w:cstheme="majorHAnsi"/>
          <w:sz w:val="22"/>
          <w:szCs w:val="22"/>
        </w:rPr>
        <w:t>filter of 0.5, though</w:t>
      </w:r>
      <w:r w:rsidR="00BB42BF" w:rsidRPr="00924847">
        <w:rPr>
          <w:rFonts w:asciiTheme="majorHAnsi" w:hAnsiTheme="majorHAnsi" w:cstheme="majorHAnsi"/>
          <w:sz w:val="22"/>
          <w:szCs w:val="22"/>
        </w:rPr>
        <w:t xml:space="preserve"> our</w:t>
      </w:r>
      <w:r w:rsidR="009A10C7" w:rsidRPr="00924847">
        <w:rPr>
          <w:rFonts w:asciiTheme="majorHAnsi" w:hAnsiTheme="majorHAnsi" w:cstheme="majorHAnsi"/>
          <w:sz w:val="22"/>
          <w:szCs w:val="22"/>
        </w:rPr>
        <w:t xml:space="preserve"> results were qualitatively similar </w:t>
      </w:r>
      <w:r w:rsidR="00896A18" w:rsidRPr="00924847">
        <w:rPr>
          <w:rFonts w:asciiTheme="majorHAnsi" w:hAnsiTheme="majorHAnsi" w:cstheme="majorHAnsi"/>
          <w:sz w:val="22"/>
          <w:szCs w:val="22"/>
        </w:rPr>
        <w:t>under</w:t>
      </w:r>
      <w:r w:rsidR="009A10C7" w:rsidRPr="00924847">
        <w:rPr>
          <w:rFonts w:asciiTheme="majorHAnsi" w:hAnsiTheme="majorHAnsi" w:cstheme="majorHAnsi"/>
          <w:sz w:val="22"/>
          <w:szCs w:val="22"/>
        </w:rPr>
        <w:t xml:space="preserve"> </w:t>
      </w:r>
      <w:r w:rsidR="00B9312B" w:rsidRPr="00924847">
        <w:rPr>
          <w:rFonts w:asciiTheme="majorHAnsi" w:hAnsiTheme="majorHAnsi" w:cstheme="majorHAnsi"/>
          <w:sz w:val="22"/>
          <w:szCs w:val="22"/>
        </w:rPr>
        <w:t>less conservative</w:t>
      </w:r>
      <w:r w:rsidR="009A10C7" w:rsidRPr="00924847">
        <w:rPr>
          <w:rFonts w:asciiTheme="majorHAnsi" w:hAnsiTheme="majorHAnsi" w:cstheme="majorHAnsi"/>
          <w:sz w:val="22"/>
          <w:szCs w:val="22"/>
        </w:rPr>
        <w:t xml:space="preserve"> filters (Fig</w:t>
      </w:r>
      <w:r w:rsidR="001D3E82" w:rsidRPr="00924847">
        <w:rPr>
          <w:rFonts w:asciiTheme="majorHAnsi" w:hAnsiTheme="majorHAnsi" w:cstheme="majorHAnsi"/>
          <w:sz w:val="22"/>
          <w:szCs w:val="22"/>
        </w:rPr>
        <w:t>ure S</w:t>
      </w:r>
      <w:r w:rsidR="00BD255E" w:rsidRPr="00924847">
        <w:rPr>
          <w:rFonts w:asciiTheme="majorHAnsi" w:hAnsiTheme="majorHAnsi" w:cstheme="majorHAnsi"/>
          <w:sz w:val="22"/>
          <w:szCs w:val="22"/>
        </w:rPr>
        <w:t>2</w:t>
      </w:r>
      <w:r w:rsidR="009A10C7" w:rsidRPr="00924847">
        <w:rPr>
          <w:rFonts w:asciiTheme="majorHAnsi" w:hAnsiTheme="majorHAnsi" w:cstheme="majorHAnsi"/>
          <w:sz w:val="22"/>
          <w:szCs w:val="22"/>
        </w:rPr>
        <w:t xml:space="preserve">). </w:t>
      </w:r>
    </w:p>
    <w:p w14:paraId="2A9C3005" w14:textId="77777777" w:rsidR="009A10C7" w:rsidRPr="00924847" w:rsidRDefault="009A10C7" w:rsidP="00F10BE4">
      <w:pPr>
        <w:spacing w:line="360" w:lineRule="auto"/>
        <w:rPr>
          <w:rFonts w:asciiTheme="majorHAnsi" w:hAnsiTheme="majorHAnsi" w:cstheme="majorHAnsi"/>
        </w:rPr>
      </w:pPr>
    </w:p>
    <w:p w14:paraId="64E87661" w14:textId="2CA28443" w:rsidR="00BF4E70" w:rsidRPr="00924847" w:rsidRDefault="00422AA1" w:rsidP="00F10BE4">
      <w:pPr>
        <w:spacing w:line="360" w:lineRule="auto"/>
        <w:rPr>
          <w:rFonts w:asciiTheme="majorHAnsi" w:hAnsiTheme="majorHAnsi" w:cstheme="majorHAnsi"/>
        </w:rPr>
      </w:pPr>
      <w:del w:id="41" w:author="Nicholas Friedman" w:date="2023-01-05T17:03:00Z">
        <w:r w:rsidRPr="00924847" w:rsidDel="00864E59">
          <w:rPr>
            <w:rFonts w:asciiTheme="majorHAnsi" w:hAnsiTheme="majorHAnsi" w:cstheme="majorHAnsi"/>
            <w:i/>
            <w:iCs/>
          </w:rPr>
          <w:delText xml:space="preserve">Analyses </w:delText>
        </w:r>
      </w:del>
      <w:ins w:id="42" w:author="Nicholas Friedman" w:date="2023-01-05T17:03:00Z">
        <w:r w:rsidR="00864E59" w:rsidRPr="00924847">
          <w:rPr>
            <w:rFonts w:asciiTheme="majorHAnsi" w:hAnsiTheme="majorHAnsi" w:cstheme="majorHAnsi"/>
            <w:i/>
            <w:iCs/>
          </w:rPr>
          <w:t>Analys</w:t>
        </w:r>
        <w:r w:rsidR="00864E59">
          <w:rPr>
            <w:rFonts w:asciiTheme="majorHAnsi" w:hAnsiTheme="majorHAnsi" w:cstheme="majorHAnsi"/>
            <w:i/>
            <w:iCs/>
          </w:rPr>
          <w:t>i</w:t>
        </w:r>
        <w:r w:rsidR="00864E59" w:rsidRPr="00924847">
          <w:rPr>
            <w:rFonts w:asciiTheme="majorHAnsi" w:hAnsiTheme="majorHAnsi" w:cstheme="majorHAnsi"/>
            <w:i/>
            <w:iCs/>
          </w:rPr>
          <w:t xml:space="preserve">s </w:t>
        </w:r>
      </w:ins>
      <w:del w:id="43" w:author="Nicholas Friedman" w:date="2023-01-05T17:03:00Z">
        <w:r w:rsidRPr="00924847" w:rsidDel="00864E59">
          <w:rPr>
            <w:rFonts w:asciiTheme="majorHAnsi" w:hAnsiTheme="majorHAnsi" w:cstheme="majorHAnsi"/>
            <w:i/>
            <w:iCs/>
          </w:rPr>
          <w:delText xml:space="preserve">on </w:delText>
        </w:r>
      </w:del>
      <w:ins w:id="44" w:author="Nicholas Friedman" w:date="2023-01-05T17:03:00Z">
        <w:r w:rsidR="00864E59" w:rsidRPr="00924847">
          <w:rPr>
            <w:rFonts w:asciiTheme="majorHAnsi" w:hAnsiTheme="majorHAnsi" w:cstheme="majorHAnsi"/>
            <w:i/>
            <w:iCs/>
          </w:rPr>
          <w:t>o</w:t>
        </w:r>
        <w:r w:rsidR="00864E59">
          <w:rPr>
            <w:rFonts w:asciiTheme="majorHAnsi" w:hAnsiTheme="majorHAnsi" w:cstheme="majorHAnsi"/>
            <w:i/>
            <w:iCs/>
          </w:rPr>
          <w:t>f</w:t>
        </w:r>
        <w:r w:rsidR="00864E59" w:rsidRPr="00924847">
          <w:rPr>
            <w:rFonts w:asciiTheme="majorHAnsi" w:hAnsiTheme="majorHAnsi" w:cstheme="majorHAnsi"/>
            <w:i/>
            <w:iCs/>
          </w:rPr>
          <w:t xml:space="preserve"> </w:t>
        </w:r>
      </w:ins>
      <w:r w:rsidRPr="00924847">
        <w:rPr>
          <w:rFonts w:asciiTheme="majorHAnsi" w:hAnsiTheme="majorHAnsi" w:cstheme="majorHAnsi"/>
          <w:i/>
          <w:iCs/>
        </w:rPr>
        <w:t>acoustic indice</w:t>
      </w:r>
      <w:r w:rsidR="00D6344D" w:rsidRPr="00924847">
        <w:rPr>
          <w:rFonts w:asciiTheme="majorHAnsi" w:hAnsiTheme="majorHAnsi" w:cstheme="majorHAnsi"/>
          <w:i/>
          <w:iCs/>
        </w:rPr>
        <w:t>s</w:t>
      </w:r>
    </w:p>
    <w:p w14:paraId="4901D753" w14:textId="77777777" w:rsidR="005707B3" w:rsidRDefault="00BD255E" w:rsidP="007B5E5F">
      <w:pPr>
        <w:spacing w:line="360" w:lineRule="auto"/>
        <w:ind w:firstLine="720"/>
        <w:rPr>
          <w:ins w:id="45" w:author="Nicholas Friedman" w:date="2023-01-05T16:01:00Z"/>
          <w:rFonts w:asciiTheme="majorHAnsi" w:hAnsiTheme="majorHAnsi" w:cstheme="majorHAnsi"/>
          <w:sz w:val="22"/>
          <w:szCs w:val="22"/>
        </w:rPr>
      </w:pPr>
      <w:r w:rsidRPr="00924847">
        <w:rPr>
          <w:rFonts w:asciiTheme="majorHAnsi" w:hAnsiTheme="majorHAnsi" w:cstheme="majorHAnsi"/>
          <w:sz w:val="22"/>
          <w:szCs w:val="22"/>
        </w:rPr>
        <w:t xml:space="preserve">Before measuring the stability of acoustic indices through time, we </w:t>
      </w:r>
      <w:proofErr w:type="spellStart"/>
      <w:r w:rsidRPr="00924847">
        <w:rPr>
          <w:rFonts w:asciiTheme="majorHAnsi" w:hAnsiTheme="majorHAnsi" w:cstheme="majorHAnsi"/>
          <w:sz w:val="22"/>
          <w:szCs w:val="22"/>
        </w:rPr>
        <w:t>detrended</w:t>
      </w:r>
      <w:proofErr w:type="spellEnd"/>
      <w:r w:rsidRPr="00924847">
        <w:rPr>
          <w:rFonts w:asciiTheme="majorHAnsi" w:hAnsiTheme="majorHAnsi" w:cstheme="majorHAnsi"/>
          <w:sz w:val="22"/>
          <w:szCs w:val="22"/>
        </w:rPr>
        <w:t xml:space="preserve"> the normalised acoustic index time series using a centred moving average with </w:t>
      </w:r>
      <w:r w:rsidR="00E1562A" w:rsidRPr="00924847">
        <w:rPr>
          <w:rFonts w:asciiTheme="majorHAnsi" w:hAnsiTheme="majorHAnsi" w:cstheme="majorHAnsi"/>
          <w:sz w:val="22"/>
          <w:szCs w:val="22"/>
        </w:rPr>
        <w:t xml:space="preserve">a </w:t>
      </w:r>
      <w:r w:rsidRPr="00924847">
        <w:rPr>
          <w:rFonts w:asciiTheme="majorHAnsi" w:hAnsiTheme="majorHAnsi" w:cstheme="majorHAnsi"/>
          <w:sz w:val="22"/>
          <w:szCs w:val="22"/>
        </w:rPr>
        <w:t>three</w:t>
      </w:r>
      <w:r w:rsidR="00E1562A" w:rsidRPr="00924847">
        <w:rPr>
          <w:rFonts w:asciiTheme="majorHAnsi" w:hAnsiTheme="majorHAnsi" w:cstheme="majorHAnsi"/>
          <w:sz w:val="22"/>
          <w:szCs w:val="22"/>
        </w:rPr>
        <w:t>-</w:t>
      </w:r>
      <w:r w:rsidRPr="00924847">
        <w:rPr>
          <w:rFonts w:asciiTheme="majorHAnsi" w:hAnsiTheme="majorHAnsi" w:cstheme="majorHAnsi"/>
          <w:sz w:val="22"/>
          <w:szCs w:val="22"/>
        </w:rPr>
        <w:t xml:space="preserve">day window size in the </w:t>
      </w:r>
      <w:del w:id="46" w:author="Nicholas Friedman" w:date="2023-01-05T15:59:00Z">
        <w:r w:rsidRPr="00924847" w:rsidDel="0077126B">
          <w:rPr>
            <w:rFonts w:asciiTheme="majorHAnsi" w:hAnsiTheme="majorHAnsi" w:cstheme="majorHAnsi"/>
            <w:i/>
            <w:iCs/>
            <w:sz w:val="22"/>
            <w:szCs w:val="22"/>
          </w:rPr>
          <w:delText>forecast</w:delText>
        </w:r>
        <w:r w:rsidRPr="00924847" w:rsidDel="0077126B">
          <w:rPr>
            <w:rFonts w:asciiTheme="majorHAnsi" w:hAnsiTheme="majorHAnsi" w:cstheme="majorHAnsi"/>
            <w:sz w:val="22"/>
            <w:szCs w:val="22"/>
          </w:rPr>
          <w:delText xml:space="preserve"> </w:delText>
        </w:r>
      </w:del>
      <w:r w:rsidRPr="00924847">
        <w:rPr>
          <w:rFonts w:asciiTheme="majorHAnsi" w:hAnsiTheme="majorHAnsi" w:cstheme="majorHAnsi"/>
          <w:i/>
          <w:iCs/>
          <w:sz w:val="22"/>
          <w:szCs w:val="22"/>
        </w:rPr>
        <w:t>R</w:t>
      </w:r>
      <w:r w:rsidRPr="00924847">
        <w:rPr>
          <w:rFonts w:asciiTheme="majorHAnsi" w:hAnsiTheme="majorHAnsi" w:cstheme="majorHAnsi"/>
          <w:sz w:val="22"/>
          <w:szCs w:val="22"/>
        </w:rPr>
        <w:t xml:space="preserve"> package </w:t>
      </w:r>
      <w:ins w:id="47" w:author="Nicholas Friedman" w:date="2023-01-05T15:59:00Z">
        <w:r w:rsidR="0077126B" w:rsidRPr="00924847">
          <w:rPr>
            <w:rFonts w:asciiTheme="majorHAnsi" w:hAnsiTheme="majorHAnsi" w:cstheme="majorHAnsi"/>
            <w:i/>
            <w:iCs/>
            <w:sz w:val="22"/>
            <w:szCs w:val="22"/>
          </w:rPr>
          <w:t>forecast</w:t>
        </w:r>
        <w:r w:rsidR="0077126B" w:rsidRPr="00924847">
          <w:rPr>
            <w:rFonts w:asciiTheme="majorHAnsi" w:hAnsiTheme="majorHAnsi" w:cstheme="majorHAnsi"/>
            <w:sz w:val="22"/>
            <w:szCs w:val="22"/>
          </w:rPr>
          <w:t xml:space="preserve"> </w:t>
        </w:r>
      </w:ins>
      <w:r w:rsidRPr="00924847">
        <w:rPr>
          <w:rFonts w:asciiTheme="majorHAnsi" w:hAnsiTheme="majorHAnsi" w:cstheme="majorHAnsi"/>
          <w:sz w:val="22"/>
          <w:szCs w:val="22"/>
        </w:rPr>
        <w:t xml:space="preserve">(version 8.14; </w:t>
      </w:r>
      <w:r w:rsidR="00D46F30" w:rsidRPr="00924847">
        <w:rPr>
          <w:rFonts w:asciiTheme="majorHAnsi" w:hAnsiTheme="majorHAnsi" w:cstheme="majorHAnsi"/>
          <w:noProof/>
          <w:sz w:val="22"/>
          <w:szCs w:val="22"/>
        </w:rPr>
        <w:t>Hyndman &amp; Khandakar, 2008)</w:t>
      </w:r>
      <w:r w:rsidRPr="00924847">
        <w:rPr>
          <w:rFonts w:asciiTheme="majorHAnsi" w:hAnsiTheme="majorHAnsi" w:cstheme="majorHAnsi"/>
          <w:sz w:val="22"/>
          <w:szCs w:val="22"/>
        </w:rPr>
        <w:t xml:space="preserve">. </w:t>
      </w:r>
      <w:commentRangeStart w:id="48"/>
      <w:r w:rsidRPr="00924847">
        <w:rPr>
          <w:rFonts w:asciiTheme="majorHAnsi" w:hAnsiTheme="majorHAnsi" w:cstheme="majorHAnsi"/>
          <w:sz w:val="22"/>
          <w:szCs w:val="22"/>
        </w:rPr>
        <w:t xml:space="preserve">We chose a </w:t>
      </w:r>
      <w:r w:rsidR="005D090F" w:rsidRPr="00924847">
        <w:rPr>
          <w:rFonts w:asciiTheme="majorHAnsi" w:hAnsiTheme="majorHAnsi" w:cstheme="majorHAnsi"/>
          <w:sz w:val="22"/>
          <w:szCs w:val="22"/>
        </w:rPr>
        <w:t>three-day</w:t>
      </w:r>
      <w:r w:rsidRPr="00924847">
        <w:rPr>
          <w:rFonts w:asciiTheme="majorHAnsi" w:hAnsiTheme="majorHAnsi" w:cstheme="majorHAnsi"/>
          <w:sz w:val="22"/>
          <w:szCs w:val="22"/>
        </w:rPr>
        <w:t xml:space="preserve"> moving average because increasing the temporal window size of the moving averag</w:t>
      </w:r>
      <w:r w:rsidR="00E1562A" w:rsidRPr="00924847">
        <w:rPr>
          <w:rFonts w:asciiTheme="majorHAnsi" w:hAnsiTheme="majorHAnsi" w:cstheme="majorHAnsi"/>
          <w:sz w:val="22"/>
          <w:szCs w:val="22"/>
        </w:rPr>
        <w:t>e</w:t>
      </w:r>
      <w:r w:rsidRPr="00924847">
        <w:rPr>
          <w:rFonts w:asciiTheme="majorHAnsi" w:hAnsiTheme="majorHAnsi" w:cstheme="majorHAnsi"/>
          <w:sz w:val="22"/>
          <w:szCs w:val="22"/>
        </w:rPr>
        <w:t xml:space="preserve"> function to five or seven days produced qualitatively similar results at the expense of time series length and dampened soundscape dynamics </w:t>
      </w:r>
      <w:commentRangeEnd w:id="48"/>
      <w:r w:rsidR="0077126B">
        <w:rPr>
          <w:rStyle w:val="CommentReference"/>
        </w:rPr>
        <w:commentReference w:id="48"/>
      </w:r>
      <w:r w:rsidRPr="00924847">
        <w:rPr>
          <w:rFonts w:asciiTheme="majorHAnsi" w:hAnsiTheme="majorHAnsi" w:cstheme="majorHAnsi"/>
          <w:sz w:val="22"/>
          <w:szCs w:val="22"/>
        </w:rPr>
        <w:t>(Figure S3).</w:t>
      </w:r>
      <w:r w:rsidR="00AF19C9" w:rsidRPr="00924847">
        <w:rPr>
          <w:rFonts w:asciiTheme="majorHAnsi" w:hAnsiTheme="majorHAnsi" w:cstheme="majorHAnsi"/>
          <w:sz w:val="22"/>
          <w:szCs w:val="22"/>
        </w:rPr>
        <w:t xml:space="preserve"> We then measured </w:t>
      </w:r>
      <w:r w:rsidR="00B76C02" w:rsidRPr="00924847">
        <w:rPr>
          <w:rFonts w:asciiTheme="majorHAnsi" w:hAnsiTheme="majorHAnsi" w:cstheme="majorHAnsi"/>
          <w:sz w:val="22"/>
          <w:szCs w:val="22"/>
        </w:rPr>
        <w:t>four</w:t>
      </w:r>
      <w:r w:rsidR="00AF19C9" w:rsidRPr="00924847">
        <w:rPr>
          <w:rFonts w:asciiTheme="majorHAnsi" w:hAnsiTheme="majorHAnsi" w:cstheme="majorHAnsi"/>
          <w:sz w:val="22"/>
          <w:szCs w:val="22"/>
        </w:rPr>
        <w:t xml:space="preserve"> components of stability</w:t>
      </w:r>
      <w:r w:rsidR="00235D10" w:rsidRPr="00924847">
        <w:rPr>
          <w:rFonts w:asciiTheme="majorHAnsi" w:hAnsiTheme="majorHAnsi" w:cstheme="majorHAnsi"/>
          <w:sz w:val="22"/>
          <w:szCs w:val="22"/>
        </w:rPr>
        <w:t xml:space="preserve"> at each site</w:t>
      </w:r>
      <w:r w:rsidR="00AF19C9" w:rsidRPr="00924847">
        <w:rPr>
          <w:rFonts w:asciiTheme="majorHAnsi" w:hAnsiTheme="majorHAnsi" w:cstheme="majorHAnsi"/>
          <w:sz w:val="22"/>
          <w:szCs w:val="22"/>
        </w:rPr>
        <w:t xml:space="preserve"> for normalised and </w:t>
      </w:r>
      <w:proofErr w:type="spellStart"/>
      <w:r w:rsidR="00AF19C9" w:rsidRPr="00924847">
        <w:rPr>
          <w:rFonts w:asciiTheme="majorHAnsi" w:hAnsiTheme="majorHAnsi" w:cstheme="majorHAnsi"/>
          <w:sz w:val="22"/>
          <w:szCs w:val="22"/>
        </w:rPr>
        <w:t>detrended</w:t>
      </w:r>
      <w:proofErr w:type="spellEnd"/>
      <w:r w:rsidR="00AF19C9" w:rsidRPr="00924847">
        <w:rPr>
          <w:rFonts w:asciiTheme="majorHAnsi" w:hAnsiTheme="majorHAnsi" w:cstheme="majorHAnsi"/>
          <w:sz w:val="22"/>
          <w:szCs w:val="22"/>
        </w:rPr>
        <w:t xml:space="preserve"> acoustic time series: </w:t>
      </w:r>
      <w:commentRangeStart w:id="49"/>
      <w:r w:rsidR="00AF19C9" w:rsidRPr="00924847">
        <w:rPr>
          <w:rFonts w:asciiTheme="majorHAnsi" w:hAnsiTheme="majorHAnsi" w:cstheme="majorHAnsi"/>
          <w:sz w:val="22"/>
          <w:szCs w:val="22"/>
        </w:rPr>
        <w:t xml:space="preserve">temporal </w:t>
      </w:r>
      <w:r w:rsidR="00B76C02" w:rsidRPr="00924847">
        <w:rPr>
          <w:rFonts w:asciiTheme="majorHAnsi" w:hAnsiTheme="majorHAnsi" w:cstheme="majorHAnsi"/>
          <w:sz w:val="22"/>
          <w:szCs w:val="22"/>
        </w:rPr>
        <w:t xml:space="preserve">stability, resistance, recovery time, </w:t>
      </w:r>
      <w:r w:rsidR="00F359FB" w:rsidRPr="00924847">
        <w:rPr>
          <w:rFonts w:asciiTheme="majorHAnsi" w:hAnsiTheme="majorHAnsi" w:cstheme="majorHAnsi"/>
          <w:sz w:val="22"/>
          <w:szCs w:val="22"/>
        </w:rPr>
        <w:t>and spatial variability</w:t>
      </w:r>
      <w:commentRangeEnd w:id="49"/>
      <w:r w:rsidR="00C90F4B">
        <w:rPr>
          <w:rStyle w:val="CommentReference"/>
        </w:rPr>
        <w:commentReference w:id="49"/>
      </w:r>
      <w:r w:rsidR="00AF19C9" w:rsidRPr="00924847">
        <w:rPr>
          <w:rFonts w:asciiTheme="majorHAnsi" w:hAnsiTheme="majorHAnsi" w:cstheme="majorHAnsi"/>
          <w:sz w:val="22"/>
          <w:szCs w:val="22"/>
        </w:rPr>
        <w:t xml:space="preserve"> </w:t>
      </w:r>
      <w:r w:rsidR="008B507C" w:rsidRPr="00924847">
        <w:rPr>
          <w:rFonts w:asciiTheme="majorHAnsi" w:hAnsiTheme="majorHAnsi" w:cstheme="majorHAnsi"/>
          <w:sz w:val="22"/>
          <w:szCs w:val="22"/>
        </w:rPr>
        <w:t>(</w:t>
      </w:r>
      <w:r w:rsidR="00DF5F38" w:rsidRPr="00924847">
        <w:rPr>
          <w:rFonts w:asciiTheme="majorHAnsi" w:hAnsiTheme="majorHAnsi" w:cstheme="majorHAnsi"/>
          <w:sz w:val="22"/>
          <w:szCs w:val="22"/>
        </w:rPr>
        <w:t>Table S2</w:t>
      </w:r>
      <w:r w:rsidR="008B507C" w:rsidRPr="00924847">
        <w:rPr>
          <w:rFonts w:asciiTheme="majorHAnsi" w:hAnsiTheme="majorHAnsi" w:cstheme="majorHAnsi"/>
          <w:sz w:val="22"/>
          <w:szCs w:val="22"/>
        </w:rPr>
        <w:t>)</w:t>
      </w:r>
      <w:r w:rsidR="00F359FB" w:rsidRPr="00924847">
        <w:rPr>
          <w:rFonts w:asciiTheme="majorHAnsi" w:hAnsiTheme="majorHAnsi" w:cstheme="majorHAnsi"/>
          <w:sz w:val="22"/>
          <w:szCs w:val="22"/>
        </w:rPr>
        <w:t>.</w:t>
      </w:r>
      <w:r w:rsidR="00AF19C9" w:rsidRPr="00924847">
        <w:rPr>
          <w:rFonts w:asciiTheme="majorHAnsi" w:hAnsiTheme="majorHAnsi" w:cstheme="majorHAnsi"/>
          <w:sz w:val="22"/>
          <w:szCs w:val="22"/>
        </w:rPr>
        <w:t xml:space="preserve"> </w:t>
      </w:r>
      <w:r w:rsidR="00866F25" w:rsidRPr="00924847">
        <w:rPr>
          <w:rFonts w:asciiTheme="majorHAnsi" w:hAnsiTheme="majorHAnsi" w:cstheme="majorHAnsi"/>
          <w:sz w:val="22"/>
          <w:szCs w:val="22"/>
        </w:rPr>
        <w:t xml:space="preserve">Temporal stability was calculated as </w:t>
      </w:r>
      <w:proofErr w:type="gramStart"/>
      <w:r w:rsidR="00866F25" w:rsidRPr="00924847">
        <w:rPr>
          <w:rFonts w:asciiTheme="majorHAnsi" w:hAnsiTheme="majorHAnsi" w:cstheme="majorHAnsi"/>
          <w:sz w:val="22"/>
          <w:szCs w:val="22"/>
        </w:rPr>
        <w:t>1</w:t>
      </w:r>
      <w:proofErr w:type="gramEnd"/>
      <w:r w:rsidR="00866F25" w:rsidRPr="00924847">
        <w:rPr>
          <w:rFonts w:asciiTheme="majorHAnsi" w:hAnsiTheme="majorHAnsi" w:cstheme="majorHAnsi"/>
          <w:sz w:val="22"/>
          <w:szCs w:val="22"/>
        </w:rPr>
        <w:t xml:space="preserve"> minus the coefficient of variation (that is, the standard deviation divided by the mean) calculated across the 30-day</w:t>
      </w:r>
      <w:r w:rsidR="00F359FB" w:rsidRPr="00924847">
        <w:rPr>
          <w:rFonts w:asciiTheme="majorHAnsi" w:hAnsiTheme="majorHAnsi" w:cstheme="majorHAnsi"/>
          <w:sz w:val="22"/>
          <w:szCs w:val="22"/>
        </w:rPr>
        <w:t xml:space="preserve"> pre-typhoon period</w:t>
      </w:r>
      <w:r w:rsidR="00B76C02" w:rsidRPr="00924847">
        <w:rPr>
          <w:rFonts w:asciiTheme="majorHAnsi" w:hAnsiTheme="majorHAnsi" w:cstheme="majorHAnsi"/>
          <w:sz w:val="22"/>
          <w:szCs w:val="22"/>
        </w:rPr>
        <w:t>, and separately across the 30-day post-typhoon period</w:t>
      </w:r>
      <w:r w:rsidR="00F359FB" w:rsidRPr="00924847">
        <w:rPr>
          <w:rFonts w:asciiTheme="majorHAnsi" w:hAnsiTheme="majorHAnsi" w:cstheme="majorHAnsi"/>
          <w:sz w:val="22"/>
          <w:szCs w:val="22"/>
        </w:rPr>
        <w:t xml:space="preserve">. </w:t>
      </w:r>
      <w:r w:rsidR="00B76C02" w:rsidRPr="00924847">
        <w:rPr>
          <w:rFonts w:asciiTheme="majorHAnsi" w:hAnsiTheme="majorHAnsi" w:cstheme="majorHAnsi"/>
          <w:sz w:val="22"/>
          <w:szCs w:val="22"/>
        </w:rPr>
        <w:t xml:space="preserve">Resistance was the maximum absolute change between the mean pre-typhoon baseline state and the maximum point of deviation from that state within 48 hours of the second typhoon passing </w:t>
      </w:r>
      <w:r w:rsidR="00B76C02" w:rsidRPr="00924847">
        <w:rPr>
          <w:rFonts w:asciiTheme="majorHAnsi" w:hAnsiTheme="majorHAnsi" w:cstheme="majorHAnsi"/>
          <w:noProof/>
          <w:sz w:val="22"/>
          <w:szCs w:val="22"/>
        </w:rPr>
        <w:t>(Hillebrand et al., 2018)</w:t>
      </w:r>
      <w:r w:rsidR="00B76C02" w:rsidRPr="00924847">
        <w:rPr>
          <w:rFonts w:asciiTheme="majorHAnsi" w:hAnsiTheme="majorHAnsi" w:cstheme="majorHAnsi"/>
          <w:sz w:val="22"/>
          <w:szCs w:val="22"/>
        </w:rPr>
        <w:t xml:space="preserve">. Recovery time was 1 minus the time (in hours) between the point of maximum deviation from baseline (from which resistance was measured) and the point at which values </w:t>
      </w:r>
      <w:r w:rsidR="00866F25" w:rsidRPr="00924847">
        <w:rPr>
          <w:rFonts w:asciiTheme="majorHAnsi" w:hAnsiTheme="majorHAnsi" w:cstheme="majorHAnsi"/>
          <w:sz w:val="22"/>
          <w:szCs w:val="22"/>
        </w:rPr>
        <w:t>returned to</w:t>
      </w:r>
      <w:r w:rsidR="00B76C02" w:rsidRPr="00924847">
        <w:rPr>
          <w:rFonts w:asciiTheme="majorHAnsi" w:hAnsiTheme="majorHAnsi" w:cstheme="majorHAnsi"/>
          <w:sz w:val="22"/>
          <w:szCs w:val="22"/>
        </w:rPr>
        <w:t xml:space="preserve"> the pre-typhoon baseline (mean </w:t>
      </w:r>
      <w:r w:rsidR="00B76C02" w:rsidRPr="00924847">
        <w:rPr>
          <w:rFonts w:ascii="Calibri Light" w:hAnsi="Calibri Light" w:cs="Calibri Light"/>
          <w:sz w:val="22"/>
          <w:szCs w:val="22"/>
        </w:rPr>
        <w:lastRenderedPageBreak/>
        <w:t>±</w:t>
      </w:r>
      <w:r w:rsidR="00B76C02" w:rsidRPr="00924847">
        <w:rPr>
          <w:rFonts w:asciiTheme="majorHAnsi" w:hAnsiTheme="majorHAnsi" w:cstheme="majorHAnsi"/>
          <w:sz w:val="22"/>
          <w:szCs w:val="22"/>
        </w:rPr>
        <w:t xml:space="preserve"> 95% confidence interval) </w:t>
      </w:r>
      <w:r w:rsidR="00866F25" w:rsidRPr="00924847">
        <w:rPr>
          <w:rFonts w:asciiTheme="majorHAnsi" w:hAnsiTheme="majorHAnsi" w:cstheme="majorHAnsi"/>
          <w:sz w:val="22"/>
          <w:szCs w:val="22"/>
        </w:rPr>
        <w:t xml:space="preserve">and stayed within them </w:t>
      </w:r>
      <w:r w:rsidR="00B76C02" w:rsidRPr="00924847">
        <w:rPr>
          <w:rFonts w:asciiTheme="majorHAnsi" w:hAnsiTheme="majorHAnsi" w:cstheme="majorHAnsi"/>
          <w:sz w:val="22"/>
          <w:szCs w:val="22"/>
        </w:rPr>
        <w:t xml:space="preserve">for 24 hours </w:t>
      </w:r>
      <w:r w:rsidR="00B76C02" w:rsidRPr="00924847">
        <w:rPr>
          <w:rFonts w:asciiTheme="majorHAnsi" w:hAnsiTheme="majorHAnsi" w:cstheme="majorHAnsi"/>
          <w:noProof/>
          <w:sz w:val="22"/>
          <w:szCs w:val="22"/>
        </w:rPr>
        <w:t>(White et al., 2020)</w:t>
      </w:r>
      <w:r w:rsidR="00B76C02" w:rsidRPr="00924847">
        <w:rPr>
          <w:rFonts w:asciiTheme="majorHAnsi" w:hAnsiTheme="majorHAnsi" w:cstheme="majorHAnsi"/>
          <w:sz w:val="22"/>
          <w:szCs w:val="22"/>
        </w:rPr>
        <w:t>, though results were generally robust to alternative window sizes (Figure S4).</w:t>
      </w:r>
      <w:r w:rsidR="0098509F" w:rsidRPr="00924847">
        <w:rPr>
          <w:rFonts w:asciiTheme="majorHAnsi" w:hAnsiTheme="majorHAnsi" w:cstheme="majorHAnsi"/>
          <w:sz w:val="22"/>
          <w:szCs w:val="22"/>
        </w:rPr>
        <w:t xml:space="preserve"> </w:t>
      </w:r>
    </w:p>
    <w:p w14:paraId="0BC0DECA" w14:textId="3E547463" w:rsidR="00F359FB" w:rsidRPr="00924847" w:rsidRDefault="00F359FB" w:rsidP="007B5E5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Spatial variability </w:t>
      </w:r>
      <w:commentRangeStart w:id="50"/>
      <w:proofErr w:type="gramStart"/>
      <w:r w:rsidRPr="00924847">
        <w:rPr>
          <w:rFonts w:asciiTheme="majorHAnsi" w:hAnsiTheme="majorHAnsi" w:cstheme="majorHAnsi"/>
          <w:sz w:val="22"/>
          <w:szCs w:val="22"/>
        </w:rPr>
        <w:t>was calculated</w:t>
      </w:r>
      <w:proofErr w:type="gramEnd"/>
      <w:r w:rsidRPr="00924847">
        <w:rPr>
          <w:rFonts w:asciiTheme="majorHAnsi" w:hAnsiTheme="majorHAnsi" w:cstheme="majorHAnsi"/>
          <w:sz w:val="22"/>
          <w:szCs w:val="22"/>
        </w:rPr>
        <w:t xml:space="preserve"> </w:t>
      </w:r>
      <w:commentRangeEnd w:id="50"/>
      <w:r w:rsidR="005707B3">
        <w:rPr>
          <w:rStyle w:val="CommentReference"/>
        </w:rPr>
        <w:commentReference w:id="50"/>
      </w:r>
      <w:r w:rsidRPr="00924847">
        <w:rPr>
          <w:rFonts w:asciiTheme="majorHAnsi" w:hAnsiTheme="majorHAnsi" w:cstheme="majorHAnsi"/>
          <w:sz w:val="22"/>
          <w:szCs w:val="22"/>
        </w:rPr>
        <w:t>from mean values across sites</w:t>
      </w:r>
      <w:r w:rsidR="00DF4A65" w:rsidRPr="00924847">
        <w:rPr>
          <w:rFonts w:asciiTheme="majorHAnsi" w:hAnsiTheme="majorHAnsi" w:cstheme="majorHAnsi"/>
          <w:sz w:val="22"/>
          <w:szCs w:val="22"/>
        </w:rPr>
        <w:t xml:space="preserve"> per time point</w:t>
      </w:r>
      <w:r w:rsidRPr="00924847">
        <w:rPr>
          <w:rFonts w:asciiTheme="majorHAnsi" w:hAnsiTheme="majorHAnsi" w:cstheme="majorHAnsi"/>
          <w:sz w:val="22"/>
          <w:szCs w:val="22"/>
        </w:rPr>
        <w:t xml:space="preserve"> (Table S3). Higher values of spatial variability among sites represent a greater diversity of potential responses through asynchronous biomass fluxes within or among species, providing spatial insurance through patch dynamics </w:t>
      </w:r>
      <w:r w:rsidRPr="00924847">
        <w:rPr>
          <w:rFonts w:asciiTheme="majorHAnsi" w:hAnsiTheme="majorHAnsi" w:cstheme="majorHAnsi"/>
          <w:noProof/>
          <w:sz w:val="22"/>
          <w:szCs w:val="22"/>
        </w:rPr>
        <w:t>(Leibold et al., 2004; Loreau et al., 2003; Wang et al., 2021)</w:t>
      </w:r>
      <w:r w:rsidRPr="00924847">
        <w:rPr>
          <w:rFonts w:asciiTheme="majorHAnsi" w:hAnsiTheme="majorHAnsi" w:cstheme="majorHAnsi"/>
          <w:sz w:val="22"/>
          <w:szCs w:val="22"/>
        </w:rPr>
        <w:t>.</w:t>
      </w:r>
      <w:r w:rsidR="008122F4" w:rsidRPr="00924847">
        <w:rPr>
          <w:rFonts w:asciiTheme="majorHAnsi" w:hAnsiTheme="majorHAnsi" w:cstheme="majorHAnsi"/>
          <w:sz w:val="22"/>
          <w:szCs w:val="22"/>
        </w:rPr>
        <w:t xml:space="preserve"> To test for potential land cover effects on spatial variability, we also calculated spatial variability among only those sites characterised as</w:t>
      </w:r>
      <w:r w:rsidR="00E1562A" w:rsidRPr="00924847">
        <w:rPr>
          <w:rFonts w:asciiTheme="majorHAnsi" w:hAnsiTheme="majorHAnsi" w:cstheme="majorHAnsi"/>
          <w:sz w:val="22"/>
          <w:szCs w:val="22"/>
        </w:rPr>
        <w:t xml:space="preserve"> either</w:t>
      </w:r>
      <w:r w:rsidR="008122F4" w:rsidRPr="00924847">
        <w:rPr>
          <w:rFonts w:asciiTheme="majorHAnsi" w:hAnsiTheme="majorHAnsi" w:cstheme="majorHAnsi"/>
          <w:sz w:val="22"/>
          <w:szCs w:val="22"/>
        </w:rPr>
        <w:t xml:space="preserve"> forested or developed (Figure S1). </w:t>
      </w:r>
      <w:r w:rsidR="00B76C02" w:rsidRPr="00924847">
        <w:rPr>
          <w:rFonts w:asciiTheme="majorHAnsi" w:hAnsiTheme="majorHAnsi" w:cstheme="majorHAnsi"/>
          <w:sz w:val="22"/>
          <w:szCs w:val="22"/>
        </w:rPr>
        <w:t>T</w:t>
      </w:r>
      <w:r w:rsidRPr="00924847">
        <w:rPr>
          <w:rFonts w:asciiTheme="majorHAnsi" w:hAnsiTheme="majorHAnsi" w:cstheme="majorHAnsi"/>
          <w:sz w:val="22"/>
          <w:szCs w:val="22"/>
        </w:rPr>
        <w:t>o aid comparison, stability components were normalised by their maximum (0-1) and defined such that larger values represent greater stability (see Table S</w:t>
      </w:r>
      <w:r w:rsidR="00DF5F38" w:rsidRPr="00924847">
        <w:rPr>
          <w:rFonts w:asciiTheme="majorHAnsi" w:hAnsiTheme="majorHAnsi" w:cstheme="majorHAnsi"/>
          <w:sz w:val="22"/>
          <w:szCs w:val="22"/>
        </w:rPr>
        <w:t>2</w:t>
      </w:r>
      <w:r w:rsidRPr="00924847">
        <w:rPr>
          <w:rFonts w:asciiTheme="majorHAnsi" w:hAnsiTheme="majorHAnsi" w:cstheme="majorHAnsi"/>
          <w:sz w:val="22"/>
          <w:szCs w:val="22"/>
        </w:rPr>
        <w:t xml:space="preserve"> for detailed explanation of stability components and </w:t>
      </w:r>
      <w:r w:rsidR="00E1562A" w:rsidRPr="00924847">
        <w:rPr>
          <w:rFonts w:asciiTheme="majorHAnsi" w:hAnsiTheme="majorHAnsi" w:cstheme="majorHAnsi"/>
          <w:sz w:val="22"/>
          <w:szCs w:val="22"/>
        </w:rPr>
        <w:t xml:space="preserve">their </w:t>
      </w:r>
      <w:r w:rsidRPr="00924847">
        <w:rPr>
          <w:rFonts w:asciiTheme="majorHAnsi" w:hAnsiTheme="majorHAnsi" w:cstheme="majorHAnsi"/>
          <w:sz w:val="22"/>
          <w:szCs w:val="22"/>
        </w:rPr>
        <w:t xml:space="preserve">interpretation). </w:t>
      </w:r>
    </w:p>
    <w:p w14:paraId="445D861D" w14:textId="3548BE3C" w:rsidR="00926B31" w:rsidRPr="00924847" w:rsidRDefault="004C13D8"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All analyses were conducted in R (version 4.2.1, R Core Team 2022), using the </w:t>
      </w:r>
      <w:ins w:id="51" w:author="Nicholas Friedman" w:date="2023-01-05T16:01:00Z">
        <w:r w:rsidR="005707B3" w:rsidRPr="00924847">
          <w:rPr>
            <w:rFonts w:asciiTheme="majorHAnsi" w:hAnsiTheme="majorHAnsi" w:cstheme="majorHAnsi"/>
            <w:sz w:val="22"/>
            <w:szCs w:val="22"/>
          </w:rPr>
          <w:t xml:space="preserve">packages </w:t>
        </w:r>
      </w:ins>
      <w:proofErr w:type="spellStart"/>
      <w:r w:rsidRPr="005707B3">
        <w:rPr>
          <w:rFonts w:asciiTheme="majorHAnsi" w:hAnsiTheme="majorHAnsi" w:cstheme="majorHAnsi"/>
          <w:i/>
          <w:sz w:val="22"/>
          <w:szCs w:val="22"/>
          <w:rPrChange w:id="52" w:author="Nicholas Friedman" w:date="2023-01-05T16:01:00Z">
            <w:rPr>
              <w:rFonts w:asciiTheme="majorHAnsi" w:hAnsiTheme="majorHAnsi" w:cstheme="majorHAnsi"/>
              <w:sz w:val="22"/>
              <w:szCs w:val="22"/>
            </w:rPr>
          </w:rPrChange>
        </w:rPr>
        <w:t>brms</w:t>
      </w:r>
      <w:proofErr w:type="spellEnd"/>
      <w:r w:rsidRPr="00924847">
        <w:rPr>
          <w:rFonts w:asciiTheme="majorHAnsi" w:hAnsiTheme="majorHAnsi" w:cstheme="majorHAnsi"/>
          <w:sz w:val="22"/>
          <w:szCs w:val="22"/>
        </w:rPr>
        <w:t xml:space="preserve"> and </w:t>
      </w:r>
      <w:r w:rsidRPr="005707B3">
        <w:rPr>
          <w:rFonts w:asciiTheme="majorHAnsi" w:hAnsiTheme="majorHAnsi" w:cstheme="majorHAnsi"/>
          <w:i/>
          <w:sz w:val="22"/>
          <w:szCs w:val="22"/>
          <w:rPrChange w:id="53" w:author="Nicholas Friedman" w:date="2023-01-05T16:01:00Z">
            <w:rPr>
              <w:rFonts w:asciiTheme="majorHAnsi" w:hAnsiTheme="majorHAnsi" w:cstheme="majorHAnsi"/>
              <w:sz w:val="22"/>
              <w:szCs w:val="22"/>
            </w:rPr>
          </w:rPrChange>
        </w:rPr>
        <w:t>segmented</w:t>
      </w:r>
      <w:r w:rsidRPr="00924847">
        <w:rPr>
          <w:rFonts w:asciiTheme="majorHAnsi" w:hAnsiTheme="majorHAnsi" w:cstheme="majorHAnsi"/>
          <w:sz w:val="22"/>
          <w:szCs w:val="22"/>
        </w:rPr>
        <w:t xml:space="preserve"> </w:t>
      </w:r>
      <w:del w:id="54" w:author="Nicholas Friedman" w:date="2023-01-05T16:01:00Z">
        <w:r w:rsidRPr="00924847" w:rsidDel="005707B3">
          <w:rPr>
            <w:rFonts w:asciiTheme="majorHAnsi" w:hAnsiTheme="majorHAnsi" w:cstheme="majorHAnsi"/>
            <w:sz w:val="22"/>
            <w:szCs w:val="22"/>
          </w:rPr>
          <w:delText xml:space="preserve">packages </w:delText>
        </w:r>
      </w:del>
      <w:r w:rsidRPr="00924847">
        <w:rPr>
          <w:rFonts w:ascii="Calibri Light" w:hAnsiTheme="majorHAnsi" w:cs="Calibri Light"/>
          <w:sz w:val="22"/>
        </w:rPr>
        <w:t>(</w:t>
      </w:r>
      <w:proofErr w:type="spellStart"/>
      <w:r w:rsidRPr="00924847">
        <w:rPr>
          <w:rFonts w:ascii="Calibri Light" w:hAnsiTheme="majorHAnsi" w:cs="Calibri Light"/>
          <w:sz w:val="22"/>
        </w:rPr>
        <w:t>Bürkner</w:t>
      </w:r>
      <w:proofErr w:type="spellEnd"/>
      <w:r w:rsidRPr="00924847">
        <w:rPr>
          <w:rFonts w:ascii="Calibri Light" w:hAnsiTheme="majorHAnsi" w:cs="Calibri Light"/>
          <w:sz w:val="22"/>
        </w:rPr>
        <w:t>, 2017</w:t>
      </w:r>
      <w:proofErr w:type="gramStart"/>
      <w:r w:rsidRPr="00924847">
        <w:rPr>
          <w:rFonts w:ascii="Calibri Light" w:hAnsiTheme="majorHAnsi" w:cs="Calibri Light"/>
          <w:sz w:val="22"/>
        </w:rPr>
        <w:t>;</w:t>
      </w:r>
      <w:proofErr w:type="gramEnd"/>
      <w:r w:rsidRPr="00924847">
        <w:rPr>
          <w:rFonts w:ascii="Calibri Light" w:hAnsiTheme="majorHAnsi" w:cs="Calibri Light"/>
          <w:sz w:val="22"/>
        </w:rPr>
        <w:t xml:space="preserve"> </w:t>
      </w:r>
      <w:proofErr w:type="spellStart"/>
      <w:r w:rsidRPr="00924847">
        <w:rPr>
          <w:rFonts w:ascii="Calibri Light" w:hAnsiTheme="majorHAnsi" w:cs="Calibri Light"/>
          <w:sz w:val="22"/>
        </w:rPr>
        <w:t>Muggeo</w:t>
      </w:r>
      <w:proofErr w:type="spellEnd"/>
      <w:r w:rsidRPr="00924847">
        <w:rPr>
          <w:rFonts w:ascii="Calibri Light" w:hAnsiTheme="majorHAnsi" w:cs="Calibri Light"/>
          <w:sz w:val="22"/>
        </w:rPr>
        <w:t>, 2008)</w:t>
      </w:r>
      <w:r w:rsidRPr="00924847">
        <w:rPr>
          <w:rFonts w:asciiTheme="majorHAnsi" w:hAnsiTheme="majorHAnsi" w:cstheme="majorHAnsi"/>
          <w:sz w:val="22"/>
          <w:szCs w:val="22"/>
        </w:rPr>
        <w:t xml:space="preserve">. </w:t>
      </w:r>
      <w:commentRangeStart w:id="55"/>
      <w:proofErr w:type="gramStart"/>
      <w:ins w:id="56" w:author="Nicholas Friedman" w:date="2023-01-05T16:02:00Z">
        <w:r w:rsidR="005707B3">
          <w:rPr>
            <w:rFonts w:asciiTheme="majorHAnsi" w:hAnsiTheme="majorHAnsi" w:cstheme="majorHAnsi"/>
            <w:sz w:val="22"/>
            <w:szCs w:val="22"/>
          </w:rPr>
          <w:t>Next</w:t>
        </w:r>
        <w:proofErr w:type="gramEnd"/>
        <w:r w:rsidR="005707B3">
          <w:rPr>
            <w:rFonts w:asciiTheme="majorHAnsi" w:hAnsiTheme="majorHAnsi" w:cstheme="majorHAnsi"/>
            <w:sz w:val="22"/>
            <w:szCs w:val="22"/>
          </w:rPr>
          <w:t xml:space="preserve"> we aimed </w:t>
        </w:r>
      </w:ins>
      <w:del w:id="57" w:author="Nicholas Friedman" w:date="2023-01-05T16:02:00Z">
        <w:r w:rsidR="000544D6" w:rsidRPr="00924847" w:rsidDel="005707B3">
          <w:rPr>
            <w:rFonts w:asciiTheme="majorHAnsi" w:hAnsiTheme="majorHAnsi" w:cstheme="majorHAnsi"/>
            <w:sz w:val="22"/>
            <w:szCs w:val="22"/>
          </w:rPr>
          <w:delText>T</w:delText>
        </w:r>
      </w:del>
      <w:ins w:id="58" w:author="Nicholas Friedman" w:date="2023-01-05T16:02:00Z">
        <w:r w:rsidR="005707B3">
          <w:rPr>
            <w:rFonts w:asciiTheme="majorHAnsi" w:hAnsiTheme="majorHAnsi" w:cstheme="majorHAnsi"/>
            <w:sz w:val="22"/>
            <w:szCs w:val="22"/>
          </w:rPr>
          <w:t>t</w:t>
        </w:r>
      </w:ins>
      <w:r w:rsidR="000544D6" w:rsidRPr="00924847">
        <w:rPr>
          <w:rFonts w:asciiTheme="majorHAnsi" w:hAnsiTheme="majorHAnsi" w:cstheme="majorHAnsi"/>
          <w:sz w:val="22"/>
          <w:szCs w:val="22"/>
        </w:rPr>
        <w:t>o test for</w:t>
      </w:r>
      <w:r w:rsidR="00767F50" w:rsidRPr="00924847">
        <w:rPr>
          <w:rFonts w:asciiTheme="majorHAnsi" w:hAnsiTheme="majorHAnsi" w:cstheme="majorHAnsi"/>
          <w:sz w:val="22"/>
          <w:szCs w:val="22"/>
        </w:rPr>
        <w:t xml:space="preserve"> interactive effects of </w:t>
      </w:r>
      <w:r w:rsidR="000544D6" w:rsidRPr="00924847">
        <w:rPr>
          <w:rFonts w:asciiTheme="majorHAnsi" w:hAnsiTheme="majorHAnsi" w:cstheme="majorHAnsi"/>
          <w:sz w:val="22"/>
          <w:szCs w:val="22"/>
        </w:rPr>
        <w:t xml:space="preserve">typhoons and land use on mean acoustic index states and temporal </w:t>
      </w:r>
      <w:r w:rsidR="00365695" w:rsidRPr="00924847">
        <w:rPr>
          <w:rFonts w:asciiTheme="majorHAnsi" w:hAnsiTheme="majorHAnsi" w:cstheme="majorHAnsi"/>
          <w:sz w:val="22"/>
          <w:szCs w:val="22"/>
        </w:rPr>
        <w:t>stability</w:t>
      </w:r>
      <w:r w:rsidR="000544D6" w:rsidRPr="00924847">
        <w:rPr>
          <w:rFonts w:asciiTheme="majorHAnsi" w:hAnsiTheme="majorHAnsi" w:cstheme="majorHAnsi"/>
          <w:sz w:val="22"/>
          <w:szCs w:val="22"/>
        </w:rPr>
        <w:t xml:space="preserve"> of indices, and for land use effects on acoustic index resistance and recovery time</w:t>
      </w:r>
      <w:del w:id="59" w:author="Nicholas Friedman" w:date="2023-01-05T16:02:00Z">
        <w:r w:rsidR="000544D6" w:rsidRPr="00924847" w:rsidDel="005707B3">
          <w:rPr>
            <w:rFonts w:asciiTheme="majorHAnsi" w:hAnsiTheme="majorHAnsi" w:cstheme="majorHAnsi"/>
            <w:sz w:val="22"/>
            <w:szCs w:val="22"/>
          </w:rPr>
          <w:delText>,</w:delText>
        </w:r>
      </w:del>
      <w:ins w:id="60" w:author="Nicholas Friedman" w:date="2023-01-05T16:02:00Z">
        <w:r w:rsidR="005707B3">
          <w:rPr>
            <w:rFonts w:asciiTheme="majorHAnsi" w:hAnsiTheme="majorHAnsi" w:cstheme="majorHAnsi"/>
            <w:sz w:val="22"/>
            <w:szCs w:val="22"/>
          </w:rPr>
          <w:t>.</w:t>
        </w:r>
      </w:ins>
      <w:r w:rsidR="0047522B" w:rsidRPr="00924847">
        <w:rPr>
          <w:rFonts w:asciiTheme="majorHAnsi" w:hAnsiTheme="majorHAnsi" w:cstheme="majorHAnsi"/>
          <w:sz w:val="22"/>
          <w:szCs w:val="22"/>
        </w:rPr>
        <w:t xml:space="preserve"> </w:t>
      </w:r>
      <w:del w:id="61" w:author="Nicholas Friedman" w:date="2023-01-05T16:02:00Z">
        <w:r w:rsidR="0047522B" w:rsidRPr="00924847" w:rsidDel="005707B3">
          <w:rPr>
            <w:rFonts w:asciiTheme="majorHAnsi" w:hAnsiTheme="majorHAnsi" w:cstheme="majorHAnsi"/>
            <w:sz w:val="22"/>
            <w:szCs w:val="22"/>
          </w:rPr>
          <w:delText>separately,</w:delText>
        </w:r>
        <w:r w:rsidR="000544D6" w:rsidRPr="00924847" w:rsidDel="005707B3">
          <w:rPr>
            <w:rFonts w:asciiTheme="majorHAnsi" w:hAnsiTheme="majorHAnsi" w:cstheme="majorHAnsi"/>
            <w:sz w:val="22"/>
            <w:szCs w:val="22"/>
          </w:rPr>
          <w:delText xml:space="preserve"> w</w:delText>
        </w:r>
      </w:del>
      <w:ins w:id="62" w:author="Nicholas Friedman" w:date="2023-01-05T16:02:00Z">
        <w:r w:rsidR="005707B3">
          <w:rPr>
            <w:rFonts w:asciiTheme="majorHAnsi" w:hAnsiTheme="majorHAnsi" w:cstheme="majorHAnsi"/>
            <w:sz w:val="22"/>
            <w:szCs w:val="22"/>
          </w:rPr>
          <w:t>Thus w</w:t>
        </w:r>
      </w:ins>
      <w:r w:rsidR="000544D6" w:rsidRPr="00924847">
        <w:rPr>
          <w:rFonts w:asciiTheme="majorHAnsi" w:hAnsiTheme="majorHAnsi" w:cstheme="majorHAnsi"/>
          <w:sz w:val="22"/>
          <w:szCs w:val="22"/>
        </w:rPr>
        <w:t xml:space="preserve">e fit Bayesian </w:t>
      </w:r>
      <w:r w:rsidR="00B97FCF" w:rsidRPr="00924847">
        <w:rPr>
          <w:rFonts w:asciiTheme="majorHAnsi" w:hAnsiTheme="majorHAnsi" w:cstheme="majorHAnsi"/>
          <w:sz w:val="22"/>
          <w:szCs w:val="22"/>
        </w:rPr>
        <w:t>mixed effects</w:t>
      </w:r>
      <w:r w:rsidR="000544D6" w:rsidRPr="00924847">
        <w:rPr>
          <w:rFonts w:asciiTheme="majorHAnsi" w:hAnsiTheme="majorHAnsi" w:cstheme="majorHAnsi"/>
          <w:sz w:val="22"/>
          <w:szCs w:val="22"/>
        </w:rPr>
        <w:t xml:space="preserve"> models</w:t>
      </w:r>
      <w:r w:rsidR="00FF017C"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2132EC" w:rsidRPr="00924847">
        <w:rPr>
          <w:rFonts w:asciiTheme="majorHAnsi" w:hAnsiTheme="majorHAnsi" w:cstheme="majorHAnsi"/>
          <w:sz w:val="22"/>
          <w:szCs w:val="22"/>
        </w:rPr>
        <w:t xml:space="preserve">with </w:t>
      </w:r>
      <w:r w:rsidR="00FF017C" w:rsidRPr="00924847">
        <w:rPr>
          <w:rFonts w:asciiTheme="majorHAnsi" w:hAnsiTheme="majorHAnsi" w:cstheme="majorHAnsi"/>
          <w:sz w:val="22"/>
          <w:szCs w:val="22"/>
        </w:rPr>
        <w:t xml:space="preserve">field site included as a random effect, </w:t>
      </w:r>
      <w:r w:rsidR="000544D6" w:rsidRPr="00924847">
        <w:rPr>
          <w:rFonts w:asciiTheme="majorHAnsi" w:hAnsiTheme="majorHAnsi" w:cstheme="majorHAnsi"/>
          <w:sz w:val="22"/>
          <w:szCs w:val="22"/>
        </w:rPr>
        <w:t>using Stan</w:t>
      </w:r>
      <w:r w:rsidR="00342A19" w:rsidRPr="00924847">
        <w:rPr>
          <w:rFonts w:asciiTheme="majorHAnsi" w:hAnsiTheme="majorHAnsi" w:cstheme="majorHAnsi"/>
          <w:sz w:val="22"/>
          <w:szCs w:val="22"/>
        </w:rPr>
        <w:t xml:space="preserve"> (Stan development team 2020)</w:t>
      </w:r>
      <w:r w:rsidR="00E1562A"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342A19" w:rsidRPr="00924847">
        <w:rPr>
          <w:rFonts w:asciiTheme="majorHAnsi" w:hAnsiTheme="majorHAnsi" w:cstheme="majorHAnsi"/>
          <w:sz w:val="22"/>
          <w:szCs w:val="22"/>
        </w:rPr>
        <w:t xml:space="preserve">implemented </w:t>
      </w:r>
      <w:r w:rsidR="00B97FCF" w:rsidRPr="00924847">
        <w:rPr>
          <w:rFonts w:asciiTheme="majorHAnsi" w:hAnsiTheme="majorHAnsi" w:cstheme="majorHAnsi"/>
          <w:sz w:val="22"/>
          <w:szCs w:val="22"/>
        </w:rPr>
        <w:t>via</w:t>
      </w:r>
      <w:r w:rsidR="000544D6" w:rsidRPr="00924847">
        <w:rPr>
          <w:rFonts w:asciiTheme="majorHAnsi" w:hAnsiTheme="majorHAnsi" w:cstheme="majorHAnsi"/>
          <w:sz w:val="22"/>
          <w:szCs w:val="22"/>
        </w:rPr>
        <w:t xml:space="preserve"> the</w:t>
      </w:r>
      <w:r w:rsidR="002132EC" w:rsidRPr="00924847">
        <w:rPr>
          <w:rFonts w:asciiTheme="majorHAnsi" w:hAnsiTheme="majorHAnsi" w:cstheme="majorHAnsi"/>
          <w:sz w:val="22"/>
          <w:szCs w:val="22"/>
        </w:rPr>
        <w:t xml:space="preserve"> </w:t>
      </w:r>
      <w:proofErr w:type="spellStart"/>
      <w:r w:rsidR="002132EC" w:rsidRPr="00924847">
        <w:rPr>
          <w:rFonts w:asciiTheme="majorHAnsi" w:hAnsiTheme="majorHAnsi" w:cstheme="majorHAnsi"/>
          <w:i/>
          <w:iCs/>
          <w:sz w:val="22"/>
          <w:szCs w:val="22"/>
        </w:rPr>
        <w:t>brm</w:t>
      </w:r>
      <w:proofErr w:type="spellEnd"/>
      <w:r w:rsidR="002132EC" w:rsidRPr="00924847">
        <w:rPr>
          <w:rFonts w:asciiTheme="majorHAnsi" w:hAnsiTheme="majorHAnsi" w:cstheme="majorHAnsi"/>
          <w:sz w:val="22"/>
          <w:szCs w:val="22"/>
        </w:rPr>
        <w:t xml:space="preserve"> function in </w:t>
      </w:r>
      <w:proofErr w:type="spellStart"/>
      <w:r w:rsidR="000544D6" w:rsidRPr="00924847">
        <w:rPr>
          <w:rFonts w:asciiTheme="majorHAnsi" w:hAnsiTheme="majorHAnsi" w:cstheme="majorHAnsi"/>
          <w:sz w:val="22"/>
          <w:szCs w:val="22"/>
        </w:rPr>
        <w:t>brms</w:t>
      </w:r>
      <w:proofErr w:type="spellEnd"/>
      <w:r w:rsidR="000544D6" w:rsidRPr="00924847">
        <w:rPr>
          <w:rFonts w:asciiTheme="majorHAnsi" w:hAnsiTheme="majorHAnsi" w:cstheme="majorHAnsi"/>
          <w:sz w:val="22"/>
          <w:szCs w:val="22"/>
        </w:rPr>
        <w:t xml:space="preserve"> </w:t>
      </w:r>
      <w:r w:rsidR="00BD6D75" w:rsidRPr="00924847">
        <w:rPr>
          <w:rFonts w:ascii="Calibri Light" w:hAnsiTheme="majorHAnsi" w:cs="Calibri Light"/>
          <w:sz w:val="22"/>
        </w:rPr>
        <w:t>(</w:t>
      </w:r>
      <w:proofErr w:type="spellStart"/>
      <w:r w:rsidR="00BD6D75" w:rsidRPr="00924847">
        <w:rPr>
          <w:rFonts w:ascii="Calibri Light" w:hAnsiTheme="majorHAnsi" w:cs="Calibri Light"/>
          <w:sz w:val="22"/>
        </w:rPr>
        <w:t>Bürkner</w:t>
      </w:r>
      <w:proofErr w:type="spellEnd"/>
      <w:r w:rsidR="00BD6D75" w:rsidRPr="00924847">
        <w:rPr>
          <w:rFonts w:ascii="Calibri Light" w:hAnsiTheme="majorHAnsi" w:cs="Calibri Light"/>
          <w:sz w:val="22"/>
        </w:rPr>
        <w:t>, 2017)</w:t>
      </w:r>
      <w:commentRangeEnd w:id="55"/>
      <w:r w:rsidR="005707B3">
        <w:rPr>
          <w:rStyle w:val="CommentReference"/>
        </w:rPr>
        <w:commentReference w:id="55"/>
      </w:r>
      <w:r w:rsidR="000544D6" w:rsidRPr="00924847">
        <w:rPr>
          <w:rFonts w:asciiTheme="majorHAnsi" w:hAnsiTheme="majorHAnsi" w:cstheme="majorHAnsi"/>
          <w:sz w:val="22"/>
          <w:szCs w:val="22"/>
        </w:rPr>
        <w:t>.</w:t>
      </w:r>
      <w:r w:rsidR="0047522B"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For </w:t>
      </w:r>
      <w:r w:rsidR="00866F25" w:rsidRPr="00924847">
        <w:rPr>
          <w:rFonts w:asciiTheme="majorHAnsi" w:hAnsiTheme="majorHAnsi" w:cstheme="majorHAnsi"/>
          <w:sz w:val="22"/>
          <w:szCs w:val="22"/>
        </w:rPr>
        <w:t>all</w:t>
      </w:r>
      <w:r w:rsidR="00926B31" w:rsidRPr="00924847">
        <w:rPr>
          <w:rFonts w:asciiTheme="majorHAnsi" w:hAnsiTheme="majorHAnsi" w:cstheme="majorHAnsi"/>
          <w:sz w:val="22"/>
          <w:szCs w:val="22"/>
        </w:rPr>
        <w:t xml:space="preserve"> four response variables, the model</w:t>
      </w:r>
      <w:r w:rsidR="00866F25" w:rsidRPr="00924847">
        <w:rPr>
          <w:rFonts w:asciiTheme="majorHAnsi" w:hAnsiTheme="majorHAnsi" w:cstheme="majorHAnsi"/>
          <w:sz w:val="22"/>
          <w:szCs w:val="22"/>
        </w:rPr>
        <w:t>led</w:t>
      </w:r>
      <w:r w:rsidR="00926B31" w:rsidRPr="00924847">
        <w:rPr>
          <w:rFonts w:asciiTheme="majorHAnsi" w:hAnsiTheme="majorHAnsi" w:cstheme="majorHAnsi"/>
          <w:sz w:val="22"/>
          <w:szCs w:val="22"/>
        </w:rPr>
        <w:t xml:space="preserve"> fixed effects included land use category (forest or developed) and typhoon state (pre- or post-typhoon) </w:t>
      </w:r>
      <w:commentRangeStart w:id="63"/>
      <w:r w:rsidR="00926B31" w:rsidRPr="00924847">
        <w:rPr>
          <w:rFonts w:asciiTheme="majorHAnsi" w:hAnsiTheme="majorHAnsi" w:cstheme="majorHAnsi"/>
          <w:sz w:val="22"/>
          <w:szCs w:val="22"/>
        </w:rPr>
        <w:t>where appropriate (resistance and recovery time were not modelled as a function of typhoon impact</w:t>
      </w:r>
      <w:commentRangeEnd w:id="63"/>
      <w:r w:rsidR="005707B3">
        <w:rPr>
          <w:rStyle w:val="CommentReference"/>
        </w:rPr>
        <w:commentReference w:id="63"/>
      </w:r>
      <w:r w:rsidR="00926B31" w:rsidRPr="00924847">
        <w:rPr>
          <w:rFonts w:asciiTheme="majorHAnsi" w:hAnsiTheme="majorHAnsi" w:cstheme="majorHAnsi"/>
          <w:sz w:val="22"/>
          <w:szCs w:val="22"/>
        </w:rPr>
        <w:t xml:space="preserve">). Default </w:t>
      </w:r>
      <w:commentRangeStart w:id="64"/>
      <w:r w:rsidR="00926B31" w:rsidRPr="00924847">
        <w:rPr>
          <w:rFonts w:asciiTheme="majorHAnsi" w:hAnsiTheme="majorHAnsi" w:cstheme="majorHAnsi"/>
          <w:sz w:val="22"/>
          <w:szCs w:val="22"/>
        </w:rPr>
        <w:t xml:space="preserve">Hamiltonian Monte Carlo </w:t>
      </w:r>
      <w:proofErr w:type="gramStart"/>
      <w:r w:rsidR="00926B31" w:rsidRPr="00924847">
        <w:rPr>
          <w:rFonts w:asciiTheme="majorHAnsi" w:hAnsiTheme="majorHAnsi" w:cstheme="majorHAnsi"/>
          <w:sz w:val="22"/>
          <w:szCs w:val="22"/>
        </w:rPr>
        <w:t>was used</w:t>
      </w:r>
      <w:proofErr w:type="gramEnd"/>
      <w:r w:rsidR="00926B31" w:rsidRPr="00924847">
        <w:rPr>
          <w:rFonts w:asciiTheme="majorHAnsi" w:hAnsiTheme="majorHAnsi" w:cstheme="majorHAnsi"/>
          <w:sz w:val="22"/>
          <w:szCs w:val="22"/>
        </w:rPr>
        <w:t xml:space="preserve"> for the MCMC algorithm and priors were all uninformative. As our response variables fell on the [0</w:t>
      </w:r>
      <w:proofErr w:type="gramStart"/>
      <w:r w:rsidR="00926B31" w:rsidRPr="00924847">
        <w:rPr>
          <w:rFonts w:asciiTheme="majorHAnsi" w:hAnsiTheme="majorHAnsi" w:cstheme="majorHAnsi"/>
          <w:sz w:val="22"/>
          <w:szCs w:val="22"/>
        </w:rPr>
        <w:t>,1</w:t>
      </w:r>
      <w:proofErr w:type="gramEnd"/>
      <w:r w:rsidR="00926B31" w:rsidRPr="00924847">
        <w:rPr>
          <w:rFonts w:asciiTheme="majorHAnsi" w:hAnsiTheme="majorHAnsi" w:cstheme="majorHAnsi"/>
          <w:sz w:val="22"/>
          <w:szCs w:val="22"/>
        </w:rPr>
        <w:t xml:space="preserve">] scale, we used the Beta model family with logit link. Model comparisons </w:t>
      </w:r>
      <w:proofErr w:type="gramStart"/>
      <w:r w:rsidR="00926B31" w:rsidRPr="00924847">
        <w:rPr>
          <w:rFonts w:asciiTheme="majorHAnsi" w:hAnsiTheme="majorHAnsi" w:cstheme="majorHAnsi"/>
          <w:sz w:val="22"/>
          <w:szCs w:val="22"/>
        </w:rPr>
        <w:t>were made</w:t>
      </w:r>
      <w:proofErr w:type="gramEnd"/>
      <w:r w:rsidR="00926B31" w:rsidRPr="00924847">
        <w:rPr>
          <w:rFonts w:asciiTheme="majorHAnsi" w:hAnsiTheme="majorHAnsi" w:cstheme="majorHAnsi"/>
          <w:sz w:val="22"/>
          <w:szCs w:val="22"/>
        </w:rPr>
        <w:t xml:space="preserve"> with leave-one-out cross validation (LOOIC) implemented in </w:t>
      </w:r>
      <w:proofErr w:type="spellStart"/>
      <w:r w:rsidR="00926B31" w:rsidRPr="005707B3">
        <w:rPr>
          <w:rFonts w:asciiTheme="majorHAnsi" w:hAnsiTheme="majorHAnsi" w:cstheme="majorHAnsi"/>
          <w:i/>
          <w:sz w:val="22"/>
          <w:szCs w:val="22"/>
          <w:rPrChange w:id="65" w:author="Nicholas Friedman" w:date="2023-01-05T16:04:00Z">
            <w:rPr>
              <w:rFonts w:asciiTheme="majorHAnsi" w:hAnsiTheme="majorHAnsi" w:cstheme="majorHAnsi"/>
              <w:sz w:val="22"/>
              <w:szCs w:val="22"/>
            </w:rPr>
          </w:rPrChange>
        </w:rPr>
        <w:t>brms</w:t>
      </w:r>
      <w:proofErr w:type="spellEnd"/>
      <w:r w:rsidR="00926B31" w:rsidRPr="00924847">
        <w:rPr>
          <w:rFonts w:asciiTheme="majorHAnsi" w:hAnsiTheme="majorHAnsi" w:cstheme="majorHAnsi"/>
          <w:sz w:val="22"/>
          <w:szCs w:val="22"/>
        </w:rPr>
        <w:t xml:space="preserve">. Four independent MCMC chains </w:t>
      </w:r>
      <w:proofErr w:type="gramStart"/>
      <w:r w:rsidR="00926B31" w:rsidRPr="00924847">
        <w:rPr>
          <w:rFonts w:asciiTheme="majorHAnsi" w:hAnsiTheme="majorHAnsi" w:cstheme="majorHAnsi"/>
          <w:sz w:val="22"/>
          <w:szCs w:val="22"/>
        </w:rPr>
        <w:t>were run</w:t>
      </w:r>
      <w:proofErr w:type="gramEnd"/>
      <w:r w:rsidR="00926B31" w:rsidRPr="00924847">
        <w:rPr>
          <w:rFonts w:asciiTheme="majorHAnsi" w:hAnsiTheme="majorHAnsi" w:cstheme="majorHAnsi"/>
          <w:sz w:val="22"/>
          <w:szCs w:val="22"/>
        </w:rPr>
        <w:t xml:space="preserve">, each with a warmup phase of 5,000 iterations and sampling phase of 45,000 iterations. We inspected trace plots and density plots visually for chain mixture and verified convergence using the </w:t>
      </w:r>
      <w:proofErr w:type="spellStart"/>
      <w:r w:rsidR="00926B31" w:rsidRPr="00924847">
        <w:rPr>
          <w:rFonts w:asciiTheme="majorHAnsi" w:hAnsiTheme="majorHAnsi" w:cstheme="majorHAnsi"/>
          <w:sz w:val="22"/>
          <w:szCs w:val="22"/>
        </w:rPr>
        <w:t>Gelman</w:t>
      </w:r>
      <w:proofErr w:type="spellEnd"/>
      <w:r w:rsidR="00926B31" w:rsidRPr="00924847">
        <w:rPr>
          <w:rFonts w:asciiTheme="majorHAnsi" w:hAnsiTheme="majorHAnsi" w:cstheme="majorHAnsi"/>
          <w:sz w:val="22"/>
          <w:szCs w:val="22"/>
        </w:rPr>
        <w:t xml:space="preserve">-Rubin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924847">
        <w:rPr>
          <w:rFonts w:asciiTheme="majorHAnsi" w:hAnsiTheme="majorHAnsi" w:cstheme="majorHAnsi"/>
          <w:sz w:val="22"/>
          <w:szCs w:val="22"/>
        </w:rPr>
        <w:t xml:space="preserve"> &lt; 1.01 and effective sampling size statistics</w:t>
      </w:r>
      <w:r w:rsidR="00D73E94" w:rsidRPr="00924847">
        <w:rPr>
          <w:rFonts w:asciiTheme="majorHAnsi" w:hAnsiTheme="majorHAnsi" w:cstheme="majorHAnsi"/>
          <w:sz w:val="22"/>
          <w:szCs w:val="22"/>
        </w:rPr>
        <w:t xml:space="preserve"> </w:t>
      </w:r>
      <w:r w:rsidR="00D73E94" w:rsidRPr="00924847">
        <w:rPr>
          <w:rFonts w:asciiTheme="majorHAnsi" w:hAnsiTheme="majorHAnsi" w:cstheme="majorHAnsi"/>
          <w:noProof/>
          <w:sz w:val="22"/>
          <w:szCs w:val="22"/>
        </w:rPr>
        <w:t>(Gelman &amp; Hill, 2006)</w:t>
      </w:r>
      <w:r w:rsidR="00D73E94" w:rsidRPr="00924847">
        <w:rPr>
          <w:rFonts w:asciiTheme="majorHAnsi" w:hAnsiTheme="majorHAnsi" w:cstheme="majorHAnsi"/>
          <w:sz w:val="22"/>
          <w:szCs w:val="22"/>
        </w:rPr>
        <w:t xml:space="preserve">. </w:t>
      </w:r>
      <w:commentRangeEnd w:id="64"/>
      <w:r w:rsidR="005707B3">
        <w:rPr>
          <w:rStyle w:val="CommentReference"/>
        </w:rPr>
        <w:commentReference w:id="64"/>
      </w:r>
      <w:r w:rsidR="00926B31" w:rsidRPr="00924847">
        <w:rPr>
          <w:rFonts w:asciiTheme="majorHAnsi" w:hAnsiTheme="majorHAnsi" w:cstheme="majorHAnsi"/>
          <w:sz w:val="22"/>
          <w:szCs w:val="22"/>
        </w:rPr>
        <w:t xml:space="preserve">We also tested for spatial autocorrelation of model residuals using the </w:t>
      </w:r>
      <w:proofErr w:type="gramStart"/>
      <w:r w:rsidR="00926B31" w:rsidRPr="00924847">
        <w:rPr>
          <w:rFonts w:asciiTheme="majorHAnsi" w:hAnsiTheme="majorHAnsi" w:cstheme="majorHAnsi"/>
          <w:sz w:val="22"/>
          <w:szCs w:val="22"/>
        </w:rPr>
        <w:t>Moran’s</w:t>
      </w:r>
      <w:proofErr w:type="gramEnd"/>
      <w:r w:rsidR="00926B31" w:rsidRPr="00924847">
        <w:rPr>
          <w:rFonts w:asciiTheme="majorHAnsi" w:hAnsiTheme="majorHAnsi" w:cstheme="majorHAnsi"/>
          <w:sz w:val="22"/>
          <w:szCs w:val="22"/>
        </w:rPr>
        <w:t xml:space="preserve"> I test statistic for each fitted model </w:t>
      </w:r>
      <w:r w:rsidR="00E55F76" w:rsidRPr="00924847">
        <w:rPr>
          <w:rFonts w:asciiTheme="majorHAnsi" w:hAnsiTheme="majorHAnsi" w:cstheme="majorHAnsi"/>
          <w:noProof/>
          <w:sz w:val="22"/>
          <w:szCs w:val="22"/>
        </w:rPr>
        <w:t>(Gittleman &amp; Kot, 1990)</w:t>
      </w:r>
      <w:r w:rsidR="00E55F76"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Moran’s I results were always non</w:t>
      </w:r>
      <w:ins w:id="66" w:author="Nicholas Friedman" w:date="2023-01-05T16:06:00Z">
        <w:r w:rsidR="005707B3">
          <w:rPr>
            <w:rFonts w:asciiTheme="majorHAnsi" w:hAnsiTheme="majorHAnsi" w:cstheme="majorHAnsi"/>
            <w:sz w:val="22"/>
            <w:szCs w:val="22"/>
          </w:rPr>
          <w:t>-</w:t>
        </w:r>
      </w:ins>
      <w:r w:rsidR="00926B31" w:rsidRPr="00924847">
        <w:rPr>
          <w:rFonts w:asciiTheme="majorHAnsi" w:hAnsiTheme="majorHAnsi" w:cstheme="majorHAnsi"/>
          <w:sz w:val="22"/>
          <w:szCs w:val="22"/>
        </w:rPr>
        <w:t xml:space="preserve">significant (that is, we did not detect significant spatial autocorrelation in any models), so we report results of </w:t>
      </w:r>
      <w:r w:rsidR="00866F25" w:rsidRPr="00924847">
        <w:rPr>
          <w:rFonts w:asciiTheme="majorHAnsi" w:hAnsiTheme="majorHAnsi" w:cstheme="majorHAnsi"/>
          <w:sz w:val="22"/>
          <w:szCs w:val="22"/>
        </w:rPr>
        <w:t xml:space="preserve">the </w:t>
      </w:r>
      <w:proofErr w:type="spellStart"/>
      <w:r w:rsidR="00926B31" w:rsidRPr="00924847">
        <w:rPr>
          <w:rFonts w:asciiTheme="majorHAnsi" w:hAnsiTheme="majorHAnsi" w:cstheme="majorHAnsi"/>
          <w:sz w:val="22"/>
          <w:szCs w:val="22"/>
        </w:rPr>
        <w:t>nonspatial</w:t>
      </w:r>
      <w:proofErr w:type="spellEnd"/>
      <w:r w:rsidR="00926B31" w:rsidRPr="00924847">
        <w:rPr>
          <w:rFonts w:asciiTheme="majorHAnsi" w:hAnsiTheme="majorHAnsi" w:cstheme="majorHAnsi"/>
          <w:sz w:val="22"/>
          <w:szCs w:val="22"/>
        </w:rPr>
        <w:t xml:space="preserve"> models. Results of these models </w:t>
      </w:r>
      <w:proofErr w:type="gramStart"/>
      <w:r w:rsidR="00926B31" w:rsidRPr="00924847">
        <w:rPr>
          <w:rFonts w:asciiTheme="majorHAnsi" w:hAnsiTheme="majorHAnsi" w:cstheme="majorHAnsi"/>
          <w:sz w:val="22"/>
          <w:szCs w:val="22"/>
        </w:rPr>
        <w:t>are presented</w:t>
      </w:r>
      <w:proofErr w:type="gramEnd"/>
      <w:r w:rsidR="00926B31" w:rsidRPr="00924847">
        <w:rPr>
          <w:rFonts w:asciiTheme="majorHAnsi" w:hAnsiTheme="majorHAnsi" w:cstheme="majorHAnsi"/>
          <w:sz w:val="22"/>
          <w:szCs w:val="22"/>
        </w:rPr>
        <w:t xml:space="preserve"> as 95% probability densities (credible intervals) of all chains’ posterior parameter draws after the burn-in period.</w:t>
      </w:r>
    </w:p>
    <w:p w14:paraId="4FC55088" w14:textId="75476CB2" w:rsidR="00926B31" w:rsidRPr="00924847" w:rsidRDefault="00926B31"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For models of spatial variability responses</w:t>
      </w:r>
      <w:r w:rsidR="00866F25" w:rsidRPr="00924847">
        <w:rPr>
          <w:rFonts w:asciiTheme="majorHAnsi" w:hAnsiTheme="majorHAnsi" w:cstheme="majorHAnsi"/>
          <w:sz w:val="22"/>
          <w:szCs w:val="22"/>
        </w:rPr>
        <w:t>,</w:t>
      </w:r>
      <w:r w:rsidRPr="00924847">
        <w:rPr>
          <w:rFonts w:asciiTheme="majorHAnsi" w:hAnsiTheme="majorHAnsi" w:cstheme="majorHAnsi"/>
          <w:sz w:val="22"/>
          <w:szCs w:val="22"/>
        </w:rPr>
        <w:t xml:space="preserve"> we</w:t>
      </w:r>
      <w:r w:rsidR="00BA5DA7" w:rsidRPr="00924847">
        <w:rPr>
          <w:rFonts w:asciiTheme="majorHAnsi" w:hAnsiTheme="majorHAnsi" w:cstheme="majorHAnsi"/>
          <w:sz w:val="22"/>
          <w:szCs w:val="22"/>
        </w:rPr>
        <w:t xml:space="preserve"> </w:t>
      </w:r>
      <w:r w:rsidR="00FF017C" w:rsidRPr="00924847">
        <w:rPr>
          <w:rFonts w:asciiTheme="majorHAnsi" w:hAnsiTheme="majorHAnsi" w:cstheme="majorHAnsi"/>
          <w:sz w:val="22"/>
          <w:szCs w:val="22"/>
        </w:rPr>
        <w:t>fit</w:t>
      </w:r>
      <w:r w:rsidR="00BA5DA7" w:rsidRPr="00924847">
        <w:rPr>
          <w:rFonts w:asciiTheme="majorHAnsi" w:hAnsiTheme="majorHAnsi" w:cstheme="majorHAnsi"/>
          <w:sz w:val="22"/>
          <w:szCs w:val="22"/>
        </w:rPr>
        <w:t>ted</w:t>
      </w:r>
      <w:r w:rsidR="00FF017C" w:rsidRPr="00924847">
        <w:rPr>
          <w:rFonts w:asciiTheme="majorHAnsi" w:hAnsiTheme="majorHAnsi" w:cstheme="majorHAnsi"/>
          <w:sz w:val="22"/>
          <w:szCs w:val="22"/>
        </w:rPr>
        <w:t xml:space="preserve"> break-point models of spatial variability as a function of land use category (forest versus developed) using the </w:t>
      </w:r>
      <w:del w:id="67" w:author="Nicholas Friedman" w:date="2023-01-05T16:07:00Z">
        <w:r w:rsidR="00FF017C" w:rsidRPr="00924847" w:rsidDel="005707B3">
          <w:rPr>
            <w:rFonts w:asciiTheme="majorHAnsi" w:hAnsiTheme="majorHAnsi" w:cstheme="majorHAnsi"/>
            <w:sz w:val="22"/>
            <w:szCs w:val="22"/>
          </w:rPr>
          <w:delText xml:space="preserve">segmented </w:delText>
        </w:r>
      </w:del>
      <w:r w:rsidR="00FF017C" w:rsidRPr="00924847">
        <w:rPr>
          <w:rFonts w:asciiTheme="majorHAnsi" w:hAnsiTheme="majorHAnsi" w:cstheme="majorHAnsi"/>
          <w:i/>
          <w:iCs/>
          <w:sz w:val="22"/>
          <w:szCs w:val="22"/>
        </w:rPr>
        <w:t>R</w:t>
      </w:r>
      <w:r w:rsidR="00FF017C" w:rsidRPr="00924847">
        <w:rPr>
          <w:rFonts w:asciiTheme="majorHAnsi" w:hAnsiTheme="majorHAnsi" w:cstheme="majorHAnsi"/>
          <w:sz w:val="22"/>
          <w:szCs w:val="22"/>
        </w:rPr>
        <w:t xml:space="preserve"> package </w:t>
      </w:r>
      <w:ins w:id="68" w:author="Nicholas Friedman" w:date="2023-01-05T16:07:00Z">
        <w:r w:rsidR="005707B3" w:rsidRPr="005707B3">
          <w:rPr>
            <w:rFonts w:asciiTheme="majorHAnsi" w:hAnsiTheme="majorHAnsi" w:cstheme="majorHAnsi"/>
            <w:i/>
            <w:sz w:val="22"/>
            <w:szCs w:val="22"/>
            <w:rPrChange w:id="69" w:author="Nicholas Friedman" w:date="2023-01-05T16:07:00Z">
              <w:rPr>
                <w:rFonts w:asciiTheme="majorHAnsi" w:hAnsiTheme="majorHAnsi" w:cstheme="majorHAnsi"/>
                <w:sz w:val="22"/>
                <w:szCs w:val="22"/>
              </w:rPr>
            </w:rPrChange>
          </w:rPr>
          <w:t xml:space="preserve">segmented </w:t>
        </w:r>
      </w:ins>
      <w:r w:rsidR="00FF017C" w:rsidRPr="00924847">
        <w:rPr>
          <w:rFonts w:asciiTheme="majorHAnsi" w:hAnsiTheme="majorHAnsi" w:cstheme="majorHAnsi"/>
          <w:noProof/>
          <w:sz w:val="22"/>
          <w:szCs w:val="22"/>
        </w:rPr>
        <w:t>(Muggeo, 2008)</w:t>
      </w:r>
      <w:r w:rsidR="00FF017C"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w:t>
      </w:r>
      <w:r w:rsidRPr="00924847">
        <w:rPr>
          <w:rFonts w:asciiTheme="majorHAnsi" w:hAnsiTheme="majorHAnsi" w:cstheme="majorHAnsi"/>
          <w:sz w:val="22"/>
          <w:szCs w:val="22"/>
        </w:rPr>
        <w:lastRenderedPageBreak/>
        <w:t>time, with two fixed break points specified at the onset of the first typhoon (00:00, 29 Sep 2018), and immediately following the second typhoon (00:00, 6 Oct 2018)</w:t>
      </w:r>
      <w:r w:rsidR="00D02A0E" w:rsidRPr="00924847">
        <w:rPr>
          <w:rFonts w:asciiTheme="majorHAnsi" w:hAnsiTheme="majorHAnsi" w:cstheme="majorHAnsi"/>
          <w:sz w:val="22"/>
          <w:szCs w:val="22"/>
        </w:rPr>
        <w:t>, allowing intercepts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but not slopes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to vary</w:t>
      </w:r>
      <w:r w:rsidRPr="00924847">
        <w:rPr>
          <w:rFonts w:asciiTheme="majorHAnsi" w:hAnsiTheme="majorHAnsi" w:cstheme="majorHAnsi"/>
          <w:sz w:val="22"/>
          <w:szCs w:val="22"/>
        </w:rPr>
        <w:t xml:space="preserve">. </w:t>
      </w:r>
      <w:commentRangeStart w:id="70"/>
      <w:r w:rsidRPr="00924847">
        <w:rPr>
          <w:rFonts w:asciiTheme="majorHAnsi" w:hAnsiTheme="majorHAnsi" w:cstheme="majorHAnsi"/>
          <w:sz w:val="22"/>
          <w:szCs w:val="22"/>
        </w:rPr>
        <w:t xml:space="preserve">To prevent overfitting, we constrained models to these two </w:t>
      </w:r>
      <w:r w:rsidRPr="00924847">
        <w:rPr>
          <w:rFonts w:asciiTheme="majorHAnsi" w:hAnsiTheme="majorHAnsi" w:cstheme="majorHAnsi"/>
          <w:i/>
          <w:iCs/>
          <w:sz w:val="22"/>
          <w:szCs w:val="22"/>
        </w:rPr>
        <w:t>a priori</w:t>
      </w:r>
      <w:r w:rsidRPr="00924847">
        <w:rPr>
          <w:rFonts w:asciiTheme="majorHAnsi" w:hAnsiTheme="majorHAnsi" w:cstheme="majorHAnsi"/>
          <w:sz w:val="22"/>
          <w:szCs w:val="22"/>
        </w:rPr>
        <w:t xml:space="preserve"> </w:t>
      </w:r>
      <w:proofErr w:type="gramStart"/>
      <w:r w:rsidRPr="00924847">
        <w:rPr>
          <w:rFonts w:asciiTheme="majorHAnsi" w:hAnsiTheme="majorHAnsi" w:cstheme="majorHAnsi"/>
          <w:sz w:val="22"/>
          <w:szCs w:val="22"/>
        </w:rPr>
        <w:t>break-points</w:t>
      </w:r>
      <w:commentRangeEnd w:id="70"/>
      <w:proofErr w:type="gramEnd"/>
      <w:r w:rsidR="002E4060">
        <w:rPr>
          <w:rStyle w:val="CommentReference"/>
        </w:rPr>
        <w:commentReference w:id="70"/>
      </w:r>
      <w:r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W</w:t>
      </w:r>
      <w:r w:rsidRPr="00924847">
        <w:rPr>
          <w:rFonts w:asciiTheme="majorHAnsi" w:hAnsiTheme="majorHAnsi" w:cstheme="majorHAnsi"/>
          <w:sz w:val="22"/>
          <w:szCs w:val="22"/>
        </w:rPr>
        <w:t>e selected best fitting models using</w:t>
      </w:r>
      <w:r w:rsidR="008134D7"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L</w:t>
      </w:r>
      <w:r w:rsidR="008134D7" w:rsidRPr="00924847">
        <w:rPr>
          <w:rFonts w:asciiTheme="majorHAnsi" w:hAnsiTheme="majorHAnsi" w:cstheme="majorHAnsi"/>
          <w:sz w:val="22"/>
          <w:szCs w:val="22"/>
        </w:rPr>
        <w:t xml:space="preserve">ikelihood </w:t>
      </w:r>
      <w:r w:rsidR="00D02A0E" w:rsidRPr="00924847">
        <w:rPr>
          <w:rFonts w:asciiTheme="majorHAnsi" w:hAnsiTheme="majorHAnsi" w:cstheme="majorHAnsi"/>
          <w:sz w:val="22"/>
          <w:szCs w:val="22"/>
        </w:rPr>
        <w:t>R</w:t>
      </w:r>
      <w:r w:rsidR="008134D7" w:rsidRPr="00924847">
        <w:rPr>
          <w:rFonts w:asciiTheme="majorHAnsi" w:hAnsiTheme="majorHAnsi" w:cstheme="majorHAnsi"/>
          <w:sz w:val="22"/>
          <w:szCs w:val="22"/>
        </w:rPr>
        <w:t xml:space="preserve">atio </w:t>
      </w:r>
      <w:r w:rsidR="00D02A0E" w:rsidRPr="00924847">
        <w:rPr>
          <w:rFonts w:asciiTheme="majorHAnsi" w:hAnsiTheme="majorHAnsi" w:cstheme="majorHAnsi"/>
          <w:sz w:val="22"/>
          <w:szCs w:val="22"/>
        </w:rPr>
        <w:t>T</w:t>
      </w:r>
      <w:r w:rsidR="008134D7" w:rsidRPr="00924847">
        <w:rPr>
          <w:rFonts w:asciiTheme="majorHAnsi" w:hAnsiTheme="majorHAnsi" w:cstheme="majorHAnsi"/>
          <w:sz w:val="22"/>
          <w:szCs w:val="22"/>
        </w:rPr>
        <w:t>ests, where significant (</w:t>
      </w:r>
      <w:r w:rsidR="008134D7" w:rsidRPr="00924847">
        <w:rPr>
          <w:rFonts w:asciiTheme="majorHAnsi" w:hAnsiTheme="majorHAnsi" w:cstheme="majorHAnsi"/>
          <w:i/>
          <w:iCs/>
          <w:sz w:val="22"/>
          <w:szCs w:val="22"/>
        </w:rPr>
        <w:t>p</w:t>
      </w:r>
      <w:r w:rsidR="008134D7" w:rsidRPr="00924847">
        <w:rPr>
          <w:rFonts w:asciiTheme="majorHAnsi" w:hAnsiTheme="majorHAnsi" w:cstheme="majorHAnsi"/>
          <w:sz w:val="22"/>
          <w:szCs w:val="22"/>
        </w:rPr>
        <w:t xml:space="preserve"> &lt; 0.05) tests</w:t>
      </w:r>
      <w:r w:rsidR="00B67E5F" w:rsidRPr="00924847">
        <w:rPr>
          <w:rFonts w:asciiTheme="majorHAnsi" w:hAnsiTheme="majorHAnsi" w:cstheme="majorHAnsi"/>
          <w:sz w:val="22"/>
          <w:szCs w:val="22"/>
        </w:rPr>
        <w:t xml:space="preserve"> indicated a break-point model was a better fit than the nested linear model</w:t>
      </w:r>
      <w:r w:rsidRPr="00924847">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w:t>
      </w:r>
      <w:proofErr w:type="spellStart"/>
      <w:r w:rsidRPr="00924847">
        <w:rPr>
          <w:rFonts w:asciiTheme="majorHAnsi" w:hAnsiTheme="majorHAnsi" w:cstheme="majorHAnsi"/>
          <w:sz w:val="22"/>
          <w:szCs w:val="22"/>
        </w:rPr>
        <w:t>nonoverlapping</w:t>
      </w:r>
      <w:proofErr w:type="spellEnd"/>
      <w:r w:rsidRPr="00924847">
        <w:rPr>
          <w:rFonts w:asciiTheme="majorHAnsi" w:hAnsiTheme="majorHAnsi" w:cstheme="majorHAnsi"/>
          <w:sz w:val="22"/>
          <w:szCs w:val="22"/>
        </w:rPr>
        <w:t xml:space="preserve"> confidence intervals suggest a change in spatial variability at the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confidence level.</w:t>
      </w:r>
    </w:p>
    <w:p w14:paraId="7F5F71E7" w14:textId="5FAF5FED" w:rsidR="00892B2B" w:rsidRPr="00924847" w:rsidRDefault="00892B2B" w:rsidP="00926B31">
      <w:pPr>
        <w:spacing w:line="360" w:lineRule="auto"/>
        <w:ind w:firstLine="720"/>
        <w:rPr>
          <w:rFonts w:asciiTheme="majorHAnsi" w:hAnsiTheme="majorHAnsi" w:cstheme="majorHAnsi"/>
          <w:color w:val="FF0000"/>
          <w:sz w:val="22"/>
          <w:szCs w:val="22"/>
        </w:rPr>
      </w:pPr>
    </w:p>
    <w:p w14:paraId="7C962D36" w14:textId="44EDD5BB" w:rsidR="00422AA1" w:rsidRPr="00924847" w:rsidRDefault="00422AA1" w:rsidP="00043C8F">
      <w:pPr>
        <w:spacing w:line="360" w:lineRule="auto"/>
        <w:rPr>
          <w:rFonts w:asciiTheme="majorHAnsi" w:hAnsiTheme="majorHAnsi" w:cstheme="majorHAnsi"/>
        </w:rPr>
      </w:pPr>
      <w:del w:id="71" w:author="Nicholas Friedman" w:date="2023-01-05T17:03:00Z">
        <w:r w:rsidRPr="00924847" w:rsidDel="00864E59">
          <w:rPr>
            <w:rFonts w:asciiTheme="majorHAnsi" w:hAnsiTheme="majorHAnsi" w:cstheme="majorHAnsi"/>
            <w:i/>
            <w:iCs/>
          </w:rPr>
          <w:delText xml:space="preserve">Analyses </w:delText>
        </w:r>
      </w:del>
      <w:ins w:id="72" w:author="Nicholas Friedman" w:date="2023-01-05T17:03:00Z">
        <w:r w:rsidR="00864E59" w:rsidRPr="00924847">
          <w:rPr>
            <w:rFonts w:asciiTheme="majorHAnsi" w:hAnsiTheme="majorHAnsi" w:cstheme="majorHAnsi"/>
            <w:i/>
            <w:iCs/>
          </w:rPr>
          <w:t>Analys</w:t>
        </w:r>
        <w:r w:rsidR="00864E59">
          <w:rPr>
            <w:rFonts w:asciiTheme="majorHAnsi" w:hAnsiTheme="majorHAnsi" w:cstheme="majorHAnsi"/>
            <w:i/>
            <w:iCs/>
          </w:rPr>
          <w:t>i</w:t>
        </w:r>
        <w:r w:rsidR="00864E59" w:rsidRPr="00924847">
          <w:rPr>
            <w:rFonts w:asciiTheme="majorHAnsi" w:hAnsiTheme="majorHAnsi" w:cstheme="majorHAnsi"/>
            <w:i/>
            <w:iCs/>
          </w:rPr>
          <w:t xml:space="preserve">s </w:t>
        </w:r>
      </w:ins>
      <w:del w:id="73" w:author="Nicholas Friedman" w:date="2023-01-05T17:04:00Z">
        <w:r w:rsidRPr="00924847" w:rsidDel="00864E59">
          <w:rPr>
            <w:rFonts w:asciiTheme="majorHAnsi" w:hAnsiTheme="majorHAnsi" w:cstheme="majorHAnsi"/>
            <w:i/>
            <w:iCs/>
          </w:rPr>
          <w:delText xml:space="preserve">on </w:delText>
        </w:r>
      </w:del>
      <w:ins w:id="74" w:author="Nicholas Friedman" w:date="2023-01-05T17:04:00Z">
        <w:r w:rsidR="00864E59" w:rsidRPr="00924847">
          <w:rPr>
            <w:rFonts w:asciiTheme="majorHAnsi" w:hAnsiTheme="majorHAnsi" w:cstheme="majorHAnsi"/>
            <w:i/>
            <w:iCs/>
          </w:rPr>
          <w:t>o</w:t>
        </w:r>
        <w:r w:rsidR="00864E59">
          <w:rPr>
            <w:rFonts w:asciiTheme="majorHAnsi" w:hAnsiTheme="majorHAnsi" w:cstheme="majorHAnsi"/>
            <w:i/>
            <w:iCs/>
          </w:rPr>
          <w:t>f</w:t>
        </w:r>
        <w:r w:rsidR="00864E59" w:rsidRPr="00924847">
          <w:rPr>
            <w:rFonts w:asciiTheme="majorHAnsi" w:hAnsiTheme="majorHAnsi" w:cstheme="majorHAnsi"/>
            <w:i/>
            <w:iCs/>
          </w:rPr>
          <w:t xml:space="preserve"> </w:t>
        </w:r>
      </w:ins>
      <w:r w:rsidRPr="00924847">
        <w:rPr>
          <w:rFonts w:asciiTheme="majorHAnsi" w:hAnsiTheme="majorHAnsi" w:cstheme="majorHAnsi"/>
          <w:i/>
          <w:iCs/>
        </w:rPr>
        <w:t>automated species detections</w:t>
      </w:r>
    </w:p>
    <w:p w14:paraId="0BE9B0C6" w14:textId="5CFFAF4C" w:rsidR="005D090F" w:rsidRPr="00924847" w:rsidRDefault="0034651E" w:rsidP="00F6242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Given the lower temporal resolution of daily summed time series of bird species detections (</w:t>
      </w:r>
      <w:ins w:id="75" w:author="Nicholas Friedman" w:date="2023-01-05T16:22:00Z">
        <w:r w:rsidR="00D136EB">
          <w:rPr>
            <w:rFonts w:asciiTheme="majorHAnsi" w:hAnsiTheme="majorHAnsi" w:cstheme="majorHAnsi"/>
            <w:sz w:val="22"/>
            <w:szCs w:val="22"/>
          </w:rPr>
          <w:t xml:space="preserve">i.e., </w:t>
        </w:r>
      </w:ins>
      <w:proofErr w:type="gramStart"/>
      <w:r w:rsidRPr="00924847">
        <w:rPr>
          <w:rFonts w:asciiTheme="majorHAnsi" w:hAnsiTheme="majorHAnsi" w:cstheme="majorHAnsi"/>
          <w:sz w:val="22"/>
          <w:szCs w:val="22"/>
        </w:rPr>
        <w:t>one</w:t>
      </w:r>
      <w:proofErr w:type="gramEnd"/>
      <w:r w:rsidRPr="00924847">
        <w:rPr>
          <w:rFonts w:asciiTheme="majorHAnsi" w:hAnsiTheme="majorHAnsi" w:cstheme="majorHAnsi"/>
          <w:sz w:val="22"/>
          <w:szCs w:val="22"/>
        </w:rPr>
        <w:t xml:space="preserve"> value per day rather than 48), we did not estimate resistance or recovery time for bird species detections. Rather, we focused our analyses on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bird detections for each species across the 30-day pre- and post-typhoon periods and the spatial variability of detections per day across all sites, and across sites falling into each land use category (forested versus developed). Note that the forest specialist </w:t>
      </w:r>
      <w:proofErr w:type="spellStart"/>
      <w:r w:rsidRPr="00924847">
        <w:rPr>
          <w:rFonts w:asciiTheme="majorHAnsi" w:hAnsiTheme="majorHAnsi" w:cstheme="majorHAnsi"/>
          <w:i/>
          <w:iCs/>
          <w:sz w:val="22"/>
          <w:szCs w:val="22"/>
        </w:rPr>
        <w:t>Otus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elegans</w:t>
      </w:r>
      <w:proofErr w:type="spellEnd"/>
      <w:r w:rsidRPr="00924847">
        <w:rPr>
          <w:rFonts w:asciiTheme="majorHAnsi" w:hAnsiTheme="majorHAnsi" w:cstheme="majorHAnsi"/>
          <w:sz w:val="22"/>
          <w:szCs w:val="22"/>
        </w:rPr>
        <w:t xml:space="preserve"> was not detected in any developed sites </w:t>
      </w:r>
      <w:r w:rsidR="00F62429" w:rsidRPr="00924847">
        <w:rPr>
          <w:rFonts w:asciiTheme="majorHAnsi" w:hAnsiTheme="majorHAnsi" w:cstheme="majorHAnsi"/>
          <w:sz w:val="22"/>
          <w:szCs w:val="22"/>
        </w:rPr>
        <w:t>(Table S</w:t>
      </w:r>
      <w:r w:rsidR="005B35C7" w:rsidRPr="00924847">
        <w:rPr>
          <w:rFonts w:asciiTheme="majorHAnsi" w:hAnsiTheme="majorHAnsi" w:cstheme="majorHAnsi"/>
          <w:sz w:val="22"/>
          <w:szCs w:val="22"/>
        </w:rPr>
        <w:t>1</w:t>
      </w:r>
      <w:r w:rsidR="00F62429" w:rsidRPr="00924847">
        <w:rPr>
          <w:rFonts w:asciiTheme="majorHAnsi" w:hAnsiTheme="majorHAnsi" w:cstheme="majorHAnsi"/>
          <w:sz w:val="22"/>
          <w:szCs w:val="22"/>
        </w:rPr>
        <w:t xml:space="preserve">), so </w:t>
      </w:r>
      <w:ins w:id="76" w:author="Nicholas Friedman" w:date="2023-01-05T17:04:00Z">
        <w:r w:rsidR="00864E59" w:rsidRPr="00924847">
          <w:rPr>
            <w:rFonts w:asciiTheme="majorHAnsi" w:hAnsiTheme="majorHAnsi" w:cstheme="majorHAnsi"/>
            <w:sz w:val="22"/>
            <w:szCs w:val="22"/>
          </w:rPr>
          <w:t xml:space="preserve">for this species </w:t>
        </w:r>
      </w:ins>
      <w:r w:rsidR="00F62429" w:rsidRPr="00924847">
        <w:rPr>
          <w:rFonts w:asciiTheme="majorHAnsi" w:hAnsiTheme="majorHAnsi" w:cstheme="majorHAnsi"/>
          <w:sz w:val="22"/>
          <w:szCs w:val="22"/>
        </w:rPr>
        <w:t xml:space="preserve">there is no data subset to compare between </w:t>
      </w:r>
      <w:proofErr w:type="gramStart"/>
      <w:r w:rsidR="00F62429" w:rsidRPr="00924847">
        <w:rPr>
          <w:rFonts w:asciiTheme="majorHAnsi" w:hAnsiTheme="majorHAnsi" w:cstheme="majorHAnsi"/>
          <w:sz w:val="22"/>
          <w:szCs w:val="22"/>
        </w:rPr>
        <w:t>land</w:t>
      </w:r>
      <w:proofErr w:type="gramEnd"/>
      <w:r w:rsidR="00F62429" w:rsidRPr="00924847">
        <w:rPr>
          <w:rFonts w:asciiTheme="majorHAnsi" w:hAnsiTheme="majorHAnsi" w:cstheme="majorHAnsi"/>
          <w:sz w:val="22"/>
          <w:szCs w:val="22"/>
        </w:rPr>
        <w:t xml:space="preserve"> cover types</w:t>
      </w:r>
      <w:del w:id="77" w:author="Nicholas Friedman" w:date="2023-01-05T17:04:00Z">
        <w:r w:rsidR="00F62429" w:rsidRPr="00924847" w:rsidDel="00864E59">
          <w:rPr>
            <w:rFonts w:asciiTheme="majorHAnsi" w:hAnsiTheme="majorHAnsi" w:cstheme="majorHAnsi"/>
            <w:sz w:val="22"/>
            <w:szCs w:val="22"/>
          </w:rPr>
          <w:delText xml:space="preserve"> for this species</w:delText>
        </w:r>
      </w:del>
      <w:r w:rsidR="00F62429" w:rsidRPr="00924847">
        <w:rPr>
          <w:rFonts w:asciiTheme="majorHAnsi" w:hAnsiTheme="majorHAnsi" w:cstheme="majorHAnsi"/>
          <w:sz w:val="22"/>
          <w:szCs w:val="22"/>
        </w:rPr>
        <w:t xml:space="preserve">. </w:t>
      </w:r>
      <w:r w:rsidR="00A13510" w:rsidRPr="00924847">
        <w:rPr>
          <w:rFonts w:asciiTheme="majorHAnsi" w:hAnsiTheme="majorHAnsi" w:cstheme="majorHAnsi"/>
          <w:sz w:val="22"/>
          <w:szCs w:val="22"/>
        </w:rPr>
        <w:t xml:space="preserve">As automated species detections produced count data, we did not normalise </w:t>
      </w:r>
      <w:r w:rsidR="00C508B3" w:rsidRPr="00924847">
        <w:rPr>
          <w:rFonts w:asciiTheme="majorHAnsi" w:hAnsiTheme="majorHAnsi" w:cstheme="majorHAnsi"/>
          <w:sz w:val="22"/>
          <w:szCs w:val="22"/>
        </w:rPr>
        <w:t xml:space="preserve">raw </w:t>
      </w:r>
      <w:r w:rsidR="00A13510" w:rsidRPr="00924847">
        <w:rPr>
          <w:rFonts w:asciiTheme="majorHAnsi" w:hAnsiTheme="majorHAnsi" w:cstheme="majorHAnsi"/>
          <w:sz w:val="22"/>
          <w:szCs w:val="22"/>
        </w:rPr>
        <w:t xml:space="preserve">values </w:t>
      </w:r>
      <w:r w:rsidR="00C508B3" w:rsidRPr="00924847">
        <w:rPr>
          <w:rFonts w:asciiTheme="majorHAnsi" w:hAnsiTheme="majorHAnsi" w:cstheme="majorHAnsi"/>
          <w:sz w:val="22"/>
          <w:szCs w:val="22"/>
        </w:rPr>
        <w:t>of bird species detections</w:t>
      </w:r>
      <w:r w:rsidR="00A13510" w:rsidRPr="00924847">
        <w:rPr>
          <w:rFonts w:asciiTheme="majorHAnsi" w:hAnsiTheme="majorHAnsi" w:cstheme="majorHAnsi"/>
          <w:sz w:val="22"/>
          <w:szCs w:val="22"/>
        </w:rPr>
        <w:t xml:space="preserve">. </w:t>
      </w:r>
    </w:p>
    <w:p w14:paraId="4FC11CBC" w14:textId="25FFD633" w:rsidR="00926B31" w:rsidRPr="00924847" w:rsidRDefault="00926B31" w:rsidP="00E1562A">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As for acoustic indices, we tested for </w:t>
      </w:r>
      <w:commentRangeStart w:id="78"/>
      <w:r w:rsidRPr="00924847">
        <w:rPr>
          <w:rFonts w:asciiTheme="majorHAnsi" w:hAnsiTheme="majorHAnsi" w:cstheme="majorHAnsi"/>
          <w:sz w:val="22"/>
          <w:szCs w:val="22"/>
        </w:rPr>
        <w:t xml:space="preserve">interactive </w:t>
      </w:r>
      <w:commentRangeEnd w:id="78"/>
      <w:r w:rsidR="00864E59">
        <w:rPr>
          <w:rStyle w:val="CommentReference"/>
        </w:rPr>
        <w:commentReference w:id="78"/>
      </w:r>
      <w:r w:rsidRPr="00924847">
        <w:rPr>
          <w:rFonts w:asciiTheme="majorHAnsi" w:hAnsiTheme="majorHAnsi" w:cstheme="majorHAnsi"/>
          <w:sz w:val="22"/>
          <w:szCs w:val="22"/>
        </w:rPr>
        <w:t xml:space="preserve">effects of land use and typhoon effects on the mean number of daily detections (mean state) and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daily detections. </w:t>
      </w:r>
      <w:r w:rsidR="004E1143" w:rsidRPr="00924847">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924847">
        <w:rPr>
          <w:rFonts w:asciiTheme="majorHAnsi" w:hAnsiTheme="majorHAnsi" w:cstheme="majorHAnsi"/>
          <w:sz w:val="22"/>
          <w:szCs w:val="22"/>
        </w:rPr>
        <w:t xml:space="preserve">We specified </w:t>
      </w:r>
      <w:proofErr w:type="spellStart"/>
      <w:r w:rsidRPr="00924847">
        <w:rPr>
          <w:rFonts w:asciiTheme="majorHAnsi" w:hAnsiTheme="majorHAnsi" w:cstheme="majorHAnsi"/>
          <w:i/>
          <w:iCs/>
          <w:sz w:val="22"/>
          <w:szCs w:val="22"/>
        </w:rPr>
        <w:t>brms</w:t>
      </w:r>
      <w:proofErr w:type="spellEnd"/>
      <w:r w:rsidRPr="00924847">
        <w:rPr>
          <w:rFonts w:asciiTheme="majorHAnsi" w:hAnsiTheme="majorHAnsi" w:cstheme="majorHAnsi"/>
          <w:sz w:val="22"/>
          <w:szCs w:val="22"/>
        </w:rPr>
        <w:t xml:space="preserve"> models as </w:t>
      </w:r>
      <w:r w:rsidR="0034651E" w:rsidRPr="00924847">
        <w:rPr>
          <w:rFonts w:asciiTheme="majorHAnsi" w:hAnsiTheme="majorHAnsi" w:cstheme="majorHAnsi"/>
          <w:sz w:val="22"/>
          <w:szCs w:val="22"/>
        </w:rPr>
        <w:t>described previously</w:t>
      </w:r>
      <w:r w:rsidRPr="00924847">
        <w:rPr>
          <w:rFonts w:asciiTheme="majorHAnsi" w:hAnsiTheme="majorHAnsi" w:cstheme="majorHAnsi"/>
          <w:sz w:val="22"/>
          <w:szCs w:val="22"/>
        </w:rPr>
        <w:t xml:space="preserve">, but with lognormal error distributions, which outperformed other error structures based on LOOIC. </w:t>
      </w:r>
      <w:r w:rsidR="004E1143" w:rsidRPr="00924847">
        <w:rPr>
          <w:rFonts w:asciiTheme="majorHAnsi" w:hAnsiTheme="majorHAnsi" w:cstheme="majorHAnsi"/>
          <w:sz w:val="22"/>
          <w:szCs w:val="22"/>
        </w:rPr>
        <w:t xml:space="preserve">To aid convergence, </w:t>
      </w:r>
      <w:r w:rsidRPr="00924847">
        <w:rPr>
          <w:rFonts w:asciiTheme="majorHAnsi" w:hAnsiTheme="majorHAnsi" w:cstheme="majorHAnsi"/>
          <w:sz w:val="22"/>
          <w:szCs w:val="22"/>
        </w:rPr>
        <w:t xml:space="preserve">we additionally set weakly informative priors of </w:t>
      </w:r>
      <w:proofErr w:type="gramStart"/>
      <w:r w:rsidRPr="00924847">
        <w:rPr>
          <w:rFonts w:asciiTheme="majorHAnsi" w:hAnsiTheme="majorHAnsi" w:cstheme="majorHAnsi"/>
          <w:i/>
          <w:iCs/>
          <w:sz w:val="22"/>
          <w:szCs w:val="22"/>
        </w:rPr>
        <w:t>N</w:t>
      </w:r>
      <w:r w:rsidRPr="00924847">
        <w:rPr>
          <w:rFonts w:asciiTheme="majorHAnsi" w:hAnsiTheme="majorHAnsi" w:cstheme="majorHAnsi"/>
          <w:sz w:val="22"/>
          <w:szCs w:val="22"/>
        </w:rPr>
        <w:t>(</w:t>
      </w:r>
      <w:proofErr w:type="gramEnd"/>
      <w:r w:rsidRPr="00924847">
        <w:rPr>
          <w:rFonts w:asciiTheme="majorHAnsi" w:hAnsiTheme="majorHAnsi" w:cstheme="majorHAnsi"/>
          <w:sz w:val="22"/>
          <w:szCs w:val="22"/>
        </w:rPr>
        <w:t>0,2) for all predictor variables</w:t>
      </w:r>
      <w:r w:rsidR="004E1143" w:rsidRPr="00924847">
        <w:rPr>
          <w:rFonts w:asciiTheme="majorHAnsi" w:hAnsiTheme="majorHAnsi" w:cstheme="majorHAnsi"/>
          <w:sz w:val="22"/>
          <w:szCs w:val="22"/>
        </w:rPr>
        <w:t xml:space="preserve"> in both models, but otherwise opted </w:t>
      </w:r>
      <w:r w:rsidR="00697C6E" w:rsidRPr="00924847">
        <w:rPr>
          <w:rFonts w:asciiTheme="majorHAnsi" w:hAnsiTheme="majorHAnsi" w:cstheme="majorHAnsi"/>
          <w:sz w:val="22"/>
          <w:szCs w:val="22"/>
        </w:rPr>
        <w:t>for</w:t>
      </w:r>
      <w:r w:rsidR="004E1143" w:rsidRPr="00924847">
        <w:rPr>
          <w:rFonts w:asciiTheme="majorHAnsi" w:hAnsiTheme="majorHAnsi" w:cstheme="majorHAnsi"/>
          <w:sz w:val="22"/>
          <w:szCs w:val="22"/>
        </w:rPr>
        <w:t xml:space="preserve"> uninformative priors</w:t>
      </w:r>
      <w:r w:rsidRPr="00924847">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r w:rsidR="00E1562A" w:rsidRPr="00924847">
        <w:rPr>
          <w:rFonts w:asciiTheme="majorHAnsi" w:hAnsiTheme="majorHAnsi" w:cstheme="majorHAnsi"/>
          <w:sz w:val="22"/>
          <w:szCs w:val="22"/>
        </w:rPr>
        <w:t xml:space="preserve"> as described above</w:t>
      </w:r>
      <w:r w:rsidRPr="00924847">
        <w:rPr>
          <w:rFonts w:asciiTheme="majorHAnsi" w:hAnsiTheme="majorHAnsi" w:cstheme="majorHAnsi"/>
          <w:sz w:val="22"/>
          <w:szCs w:val="22"/>
        </w:rPr>
        <w:t xml:space="preserve">. We evaluated the suitability of fitting break-point models by comparing break-point models with linear models via </w:t>
      </w:r>
      <w:r w:rsidR="00D02A0E" w:rsidRPr="00924847">
        <w:rPr>
          <w:rFonts w:asciiTheme="majorHAnsi" w:hAnsiTheme="majorHAnsi" w:cstheme="majorHAnsi"/>
          <w:sz w:val="22"/>
          <w:szCs w:val="22"/>
        </w:rPr>
        <w:t xml:space="preserve">Likelihood Ratio </w:t>
      </w:r>
      <w:r w:rsidR="003D5020" w:rsidRPr="00924847">
        <w:rPr>
          <w:rFonts w:asciiTheme="majorHAnsi" w:hAnsiTheme="majorHAnsi" w:cstheme="majorHAnsi"/>
          <w:sz w:val="22"/>
          <w:szCs w:val="22"/>
        </w:rPr>
        <w:t>T</w:t>
      </w:r>
      <w:r w:rsidR="00D02A0E" w:rsidRPr="00924847">
        <w:rPr>
          <w:rFonts w:asciiTheme="majorHAnsi" w:hAnsiTheme="majorHAnsi" w:cstheme="majorHAnsi"/>
          <w:sz w:val="22"/>
          <w:szCs w:val="22"/>
        </w:rPr>
        <w:t>ests</w:t>
      </w:r>
      <w:r w:rsidRPr="00924847">
        <w:rPr>
          <w:rFonts w:asciiTheme="majorHAnsi" w:hAnsiTheme="majorHAnsi" w:cstheme="majorHAnsi"/>
          <w:sz w:val="22"/>
          <w:szCs w:val="22"/>
        </w:rPr>
        <w:t xml:space="preserve">. Pairwise contrasts </w:t>
      </w:r>
      <w:proofErr w:type="gramStart"/>
      <w:r w:rsidRPr="00924847">
        <w:rPr>
          <w:rFonts w:asciiTheme="majorHAnsi" w:hAnsiTheme="majorHAnsi" w:cstheme="majorHAnsi"/>
          <w:sz w:val="22"/>
          <w:szCs w:val="22"/>
        </w:rPr>
        <w:t>were made</w:t>
      </w:r>
      <w:proofErr w:type="gramEnd"/>
      <w:r w:rsidRPr="00924847">
        <w:rPr>
          <w:rFonts w:asciiTheme="majorHAnsi" w:hAnsiTheme="majorHAnsi" w:cstheme="majorHAnsi"/>
          <w:sz w:val="22"/>
          <w:szCs w:val="22"/>
        </w:rPr>
        <w:t xml:space="preserve"> using 95% confidence intervals of the pre- and post-typhoon break points for each species and land use data subset. </w:t>
      </w:r>
    </w:p>
    <w:p w14:paraId="5F044592" w14:textId="77777777" w:rsidR="00213271" w:rsidRPr="00924847"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924847" w:rsidRDefault="00625E24" w:rsidP="00F10BE4">
      <w:pPr>
        <w:spacing w:line="360" w:lineRule="auto"/>
        <w:rPr>
          <w:rFonts w:asciiTheme="majorHAnsi" w:hAnsiTheme="majorHAnsi" w:cstheme="majorHAnsi"/>
          <w:b/>
          <w:bCs/>
        </w:rPr>
      </w:pPr>
      <w:r w:rsidRPr="00924847">
        <w:rPr>
          <w:rFonts w:asciiTheme="majorHAnsi" w:hAnsiTheme="majorHAnsi" w:cstheme="majorHAnsi"/>
          <w:b/>
          <w:bCs/>
        </w:rPr>
        <w:t>Results</w:t>
      </w:r>
    </w:p>
    <w:p w14:paraId="6BF46217" w14:textId="0C728A35" w:rsidR="00BD6339" w:rsidRPr="00924847" w:rsidRDefault="00BD6339" w:rsidP="00C22F79">
      <w:pPr>
        <w:spacing w:line="360" w:lineRule="auto"/>
        <w:rPr>
          <w:rFonts w:asciiTheme="majorHAnsi" w:hAnsiTheme="majorHAnsi" w:cstheme="majorHAnsi"/>
          <w:i/>
          <w:iCs/>
        </w:rPr>
      </w:pPr>
      <w:r w:rsidRPr="00924847">
        <w:rPr>
          <w:rFonts w:asciiTheme="majorHAnsi" w:hAnsiTheme="majorHAnsi" w:cstheme="majorHAnsi"/>
          <w:i/>
          <w:iCs/>
        </w:rPr>
        <w:lastRenderedPageBreak/>
        <w:t>Acoustic index results</w:t>
      </w:r>
    </w:p>
    <w:p w14:paraId="09990991" w14:textId="331CF97A" w:rsidR="0034651E" w:rsidRPr="00924847" w:rsidRDefault="0034651E" w:rsidP="0034651E">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We found that NDSI was </w:t>
      </w:r>
      <w:r w:rsidR="00844D4F" w:rsidRPr="00924847">
        <w:rPr>
          <w:rFonts w:asciiTheme="majorHAnsi" w:hAnsiTheme="majorHAnsi" w:cstheme="majorHAnsi"/>
          <w:sz w:val="22"/>
          <w:szCs w:val="22"/>
        </w:rPr>
        <w:t xml:space="preserve">significantly </w:t>
      </w:r>
      <w:r w:rsidRPr="00924847">
        <w:rPr>
          <w:rFonts w:asciiTheme="majorHAnsi" w:hAnsiTheme="majorHAnsi" w:cstheme="majorHAnsi"/>
          <w:sz w:val="22"/>
          <w:szCs w:val="22"/>
        </w:rPr>
        <w:t xml:space="preserve">lower </w:t>
      </w:r>
      <w:r w:rsidR="00844D4F" w:rsidRPr="00924847">
        <w:rPr>
          <w:rFonts w:asciiTheme="majorHAnsi" w:hAnsiTheme="majorHAnsi" w:cstheme="majorHAnsi"/>
          <w:sz w:val="22"/>
          <w:szCs w:val="22"/>
        </w:rPr>
        <w:t xml:space="preserve">at many sites </w:t>
      </w:r>
      <w:r w:rsidRPr="00924847">
        <w:rPr>
          <w:rFonts w:asciiTheme="majorHAnsi" w:hAnsiTheme="majorHAnsi" w:cstheme="majorHAnsi"/>
          <w:sz w:val="22"/>
          <w:szCs w:val="22"/>
        </w:rPr>
        <w:t xml:space="preserve">after the typhoons (Fig. 2a). This </w:t>
      </w:r>
      <w:r w:rsidR="00844D4F" w:rsidRPr="00924847">
        <w:rPr>
          <w:rFonts w:asciiTheme="majorHAnsi" w:hAnsiTheme="majorHAnsi" w:cstheme="majorHAnsi"/>
          <w:sz w:val="22"/>
          <w:szCs w:val="22"/>
        </w:rPr>
        <w:t xml:space="preserve">overall </w:t>
      </w:r>
      <w:r w:rsidRPr="00924847">
        <w:rPr>
          <w:rFonts w:asciiTheme="majorHAnsi" w:hAnsiTheme="majorHAnsi" w:cstheme="majorHAnsi"/>
          <w:sz w:val="22"/>
          <w:szCs w:val="22"/>
        </w:rPr>
        <w:t xml:space="preserve">pattern seemed not to be driven by an underlying change in the </w:t>
      </w:r>
      <w:proofErr w:type="spellStart"/>
      <w:r w:rsidRPr="00924847">
        <w:rPr>
          <w:rFonts w:asciiTheme="majorHAnsi" w:hAnsiTheme="majorHAnsi" w:cstheme="majorHAnsi"/>
          <w:sz w:val="22"/>
          <w:szCs w:val="22"/>
        </w:rPr>
        <w:t>biophony</w:t>
      </w:r>
      <w:proofErr w:type="spellEnd"/>
      <w:r w:rsidRPr="00924847">
        <w:rPr>
          <w:rFonts w:asciiTheme="majorHAnsi" w:hAnsiTheme="majorHAnsi" w:cstheme="majorHAnsi"/>
          <w:sz w:val="22"/>
          <w:szCs w:val="22"/>
        </w:rPr>
        <w:t xml:space="preserve"> component of NDSI (Fig. 2b), but rather by an increase in </w:t>
      </w:r>
      <w:proofErr w:type="spellStart"/>
      <w:r w:rsidRPr="00924847">
        <w:rPr>
          <w:rFonts w:asciiTheme="majorHAnsi" w:hAnsiTheme="majorHAnsi" w:cstheme="majorHAnsi"/>
          <w:sz w:val="22"/>
          <w:szCs w:val="22"/>
        </w:rPr>
        <w:t>anthropophony</w:t>
      </w:r>
      <w:proofErr w:type="spellEnd"/>
      <w:r w:rsidRPr="00924847">
        <w:rPr>
          <w:rFonts w:asciiTheme="majorHAnsi" w:hAnsiTheme="majorHAnsi" w:cstheme="majorHAnsi"/>
          <w:sz w:val="22"/>
          <w:szCs w:val="22"/>
        </w:rPr>
        <w:t xml:space="preserve"> following the typhoons (Fig. 2c). </w:t>
      </w:r>
      <w:r w:rsidR="00844D4F" w:rsidRPr="00924847">
        <w:rPr>
          <w:rFonts w:asciiTheme="majorHAnsi" w:hAnsiTheme="majorHAnsi" w:cstheme="majorHAnsi"/>
          <w:sz w:val="22"/>
          <w:szCs w:val="22"/>
        </w:rPr>
        <w:t>T</w:t>
      </w:r>
      <w:r w:rsidRPr="00924847">
        <w:rPr>
          <w:rFonts w:asciiTheme="majorHAnsi" w:hAnsiTheme="majorHAnsi" w:cstheme="majorHAnsi"/>
          <w:sz w:val="22"/>
          <w:szCs w:val="22"/>
        </w:rPr>
        <w:t>here was</w:t>
      </w:r>
      <w:del w:id="79" w:author="Nicholas Friedman" w:date="2023-01-05T17:09:00Z">
        <w:r w:rsidR="00844D4F" w:rsidRPr="00924847" w:rsidDel="000028DF">
          <w:rPr>
            <w:rFonts w:asciiTheme="majorHAnsi" w:hAnsiTheme="majorHAnsi" w:cstheme="majorHAnsi"/>
            <w:sz w:val="22"/>
            <w:szCs w:val="22"/>
          </w:rPr>
          <w:delText xml:space="preserve">, </w:delText>
        </w:r>
        <w:r w:rsidR="00BB47EC" w:rsidRPr="00924847" w:rsidDel="000028DF">
          <w:rPr>
            <w:rFonts w:asciiTheme="majorHAnsi" w:hAnsiTheme="majorHAnsi" w:cstheme="majorHAnsi"/>
            <w:sz w:val="22"/>
            <w:szCs w:val="22"/>
          </w:rPr>
          <w:delText>however</w:delText>
        </w:r>
        <w:r w:rsidR="00844D4F" w:rsidRPr="00924847" w:rsidDel="000028DF">
          <w:rPr>
            <w:rFonts w:asciiTheme="majorHAnsi" w:hAnsiTheme="majorHAnsi" w:cstheme="majorHAnsi"/>
            <w:sz w:val="22"/>
            <w:szCs w:val="22"/>
          </w:rPr>
          <w:delText>,</w:delText>
        </w:r>
      </w:del>
      <w:r w:rsidRPr="00924847">
        <w:rPr>
          <w:rFonts w:asciiTheme="majorHAnsi" w:hAnsiTheme="majorHAnsi" w:cstheme="majorHAnsi"/>
          <w:sz w:val="22"/>
          <w:szCs w:val="22"/>
        </w:rPr>
        <w:t xml:space="preserve"> no </w:t>
      </w:r>
      <w:r w:rsidR="00844D4F" w:rsidRPr="00924847">
        <w:rPr>
          <w:rFonts w:asciiTheme="majorHAnsi" w:hAnsiTheme="majorHAnsi" w:cstheme="majorHAnsi"/>
          <w:sz w:val="22"/>
          <w:szCs w:val="22"/>
        </w:rPr>
        <w:t xml:space="preserve">land use or </w:t>
      </w:r>
      <w:r w:rsidRPr="00924847">
        <w:rPr>
          <w:rFonts w:asciiTheme="majorHAnsi" w:hAnsiTheme="majorHAnsi" w:cstheme="majorHAnsi"/>
          <w:sz w:val="22"/>
          <w:szCs w:val="22"/>
        </w:rPr>
        <w:t xml:space="preserve">typhoon effect on </w:t>
      </w:r>
      <w:r w:rsidR="00844D4F" w:rsidRPr="00924847">
        <w:rPr>
          <w:rFonts w:asciiTheme="majorHAnsi" w:hAnsiTheme="majorHAnsi" w:cstheme="majorHAnsi"/>
          <w:sz w:val="22"/>
          <w:szCs w:val="22"/>
        </w:rPr>
        <w:t xml:space="preserve">the </w:t>
      </w:r>
      <w:r w:rsidRPr="00924847">
        <w:rPr>
          <w:rFonts w:asciiTheme="majorHAnsi" w:hAnsiTheme="majorHAnsi" w:cstheme="majorHAnsi"/>
          <w:sz w:val="22"/>
          <w:szCs w:val="22"/>
        </w:rPr>
        <w:t xml:space="preserve">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resistance, or </w:t>
      </w:r>
      <w:r w:rsidR="00844D4F" w:rsidRPr="00924847">
        <w:rPr>
          <w:rFonts w:asciiTheme="majorHAnsi" w:hAnsiTheme="majorHAnsi" w:cstheme="majorHAnsi"/>
          <w:sz w:val="22"/>
          <w:szCs w:val="22"/>
        </w:rPr>
        <w:t>recovery of</w:t>
      </w:r>
      <w:r w:rsidRPr="00924847">
        <w:rPr>
          <w:rFonts w:asciiTheme="majorHAnsi" w:hAnsiTheme="majorHAnsi" w:cstheme="majorHAnsi"/>
          <w:sz w:val="22"/>
          <w:szCs w:val="22"/>
        </w:rPr>
        <w:t xml:space="preserve"> NDSI,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Bio</w:t>
      </w:r>
      <w:proofErr w:type="spellEnd"/>
      <w:r w:rsidRPr="00924847">
        <w:rPr>
          <w:rFonts w:asciiTheme="majorHAnsi" w:hAnsiTheme="majorHAnsi" w:cstheme="majorHAnsi"/>
          <w:sz w:val="22"/>
          <w:szCs w:val="22"/>
        </w:rPr>
        <w:t xml:space="preserve">, or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Anthro</w:t>
      </w:r>
      <w:proofErr w:type="spellEnd"/>
      <w:ins w:id="80" w:author="Nicholas Friedman" w:date="2023-01-05T17:09:00Z">
        <w:r w:rsidR="000028DF">
          <w:rPr>
            <w:rFonts w:asciiTheme="majorHAnsi" w:hAnsiTheme="majorHAnsi" w:cstheme="majorHAnsi"/>
            <w:sz w:val="22"/>
            <w:szCs w:val="22"/>
          </w:rPr>
          <w:t>.</w:t>
        </w:r>
      </w:ins>
      <w:del w:id="81" w:author="Nicholas Friedman" w:date="2023-01-05T17:09:00Z">
        <w:r w:rsidRPr="00924847" w:rsidDel="000028DF">
          <w:rPr>
            <w:rFonts w:asciiTheme="majorHAnsi" w:hAnsiTheme="majorHAnsi" w:cstheme="majorHAnsi"/>
            <w:sz w:val="22"/>
            <w:szCs w:val="22"/>
          </w:rPr>
          <w:delText>,</w:delText>
        </w:r>
      </w:del>
      <w:r w:rsidRPr="00924847">
        <w:rPr>
          <w:rFonts w:asciiTheme="majorHAnsi" w:hAnsiTheme="majorHAnsi" w:cstheme="majorHAnsi"/>
          <w:sz w:val="22"/>
          <w:szCs w:val="22"/>
        </w:rPr>
        <w:t xml:space="preserve"> </w:t>
      </w:r>
      <w:ins w:id="82" w:author="Nicholas Friedman" w:date="2023-01-05T17:09:00Z">
        <w:r w:rsidR="000028DF">
          <w:rPr>
            <w:rFonts w:asciiTheme="majorHAnsi" w:hAnsiTheme="majorHAnsi" w:cstheme="majorHAnsi"/>
            <w:sz w:val="22"/>
            <w:szCs w:val="22"/>
          </w:rPr>
          <w:t xml:space="preserve">However, </w:t>
        </w:r>
        <w:r w:rsidR="000028DF" w:rsidRPr="00924847">
          <w:rPr>
            <w:rFonts w:asciiTheme="majorHAnsi" w:hAnsiTheme="majorHAnsi" w:cstheme="majorHAnsi"/>
            <w:sz w:val="22"/>
            <w:szCs w:val="22"/>
          </w:rPr>
          <w:t xml:space="preserve">in some cases </w:t>
        </w:r>
      </w:ins>
      <w:r w:rsidR="00844D4F" w:rsidRPr="00924847">
        <w:rPr>
          <w:rFonts w:asciiTheme="majorHAnsi" w:hAnsiTheme="majorHAnsi" w:cstheme="majorHAnsi"/>
          <w:sz w:val="22"/>
          <w:szCs w:val="22"/>
        </w:rPr>
        <w:t xml:space="preserve">we found </w:t>
      </w:r>
      <w:del w:id="83" w:author="Nicholas Friedman" w:date="2023-01-05T17:09:00Z">
        <w:r w:rsidR="00844D4F" w:rsidRPr="00924847" w:rsidDel="000028DF">
          <w:rPr>
            <w:rFonts w:asciiTheme="majorHAnsi" w:hAnsiTheme="majorHAnsi" w:cstheme="majorHAnsi"/>
            <w:sz w:val="22"/>
            <w:szCs w:val="22"/>
          </w:rPr>
          <w:delText xml:space="preserve">some </w:delText>
        </w:r>
      </w:del>
      <w:r w:rsidRPr="00924847">
        <w:rPr>
          <w:rFonts w:asciiTheme="majorHAnsi" w:hAnsiTheme="majorHAnsi" w:cstheme="majorHAnsi"/>
          <w:sz w:val="22"/>
          <w:szCs w:val="22"/>
        </w:rPr>
        <w:t xml:space="preserve">differences in acoustic index values </w:t>
      </w:r>
      <w:r w:rsidR="00844D4F" w:rsidRPr="00924847">
        <w:rPr>
          <w:rFonts w:asciiTheme="majorHAnsi" w:hAnsiTheme="majorHAnsi" w:cstheme="majorHAnsi"/>
          <w:sz w:val="22"/>
          <w:szCs w:val="22"/>
        </w:rPr>
        <w:t xml:space="preserve">following the typhoons </w:t>
      </w:r>
      <w:del w:id="84" w:author="Nicholas Friedman" w:date="2023-01-05T17:09:00Z">
        <w:r w:rsidRPr="00924847" w:rsidDel="000028DF">
          <w:rPr>
            <w:rFonts w:asciiTheme="majorHAnsi" w:hAnsiTheme="majorHAnsi" w:cstheme="majorHAnsi"/>
            <w:sz w:val="22"/>
            <w:szCs w:val="22"/>
          </w:rPr>
          <w:delText xml:space="preserve">in some cases </w:delText>
        </w:r>
      </w:del>
      <w:r w:rsidRPr="00924847">
        <w:rPr>
          <w:rFonts w:asciiTheme="majorHAnsi" w:hAnsiTheme="majorHAnsi" w:cstheme="majorHAnsi"/>
          <w:sz w:val="22"/>
          <w:szCs w:val="22"/>
        </w:rPr>
        <w:t>(Table S3).</w:t>
      </w:r>
    </w:p>
    <w:p w14:paraId="36EAE938" w14:textId="77777777" w:rsidR="00BA347A" w:rsidRPr="00924847" w:rsidRDefault="00BA347A" w:rsidP="0021296A">
      <w:pPr>
        <w:spacing w:line="360" w:lineRule="auto"/>
        <w:rPr>
          <w:rFonts w:asciiTheme="majorHAnsi" w:hAnsiTheme="majorHAnsi" w:cstheme="majorHAnsi"/>
          <w:color w:val="FF0000"/>
        </w:rPr>
      </w:pPr>
    </w:p>
    <w:p w14:paraId="24F0B5C2" w14:textId="0F9AE115" w:rsidR="00A3154E" w:rsidRPr="00924847" w:rsidRDefault="00F01533" w:rsidP="00BA347A">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Pr="00924847" w:rsidRDefault="00BA347A" w:rsidP="00BA347A">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983271" w:rsidRPr="00924847">
        <w:rPr>
          <w:rFonts w:asciiTheme="majorHAnsi" w:hAnsiTheme="majorHAnsi" w:cstheme="majorHAnsi"/>
          <w:b/>
          <w:bCs/>
          <w:sz w:val="20"/>
          <w:szCs w:val="20"/>
        </w:rPr>
        <w:t>2</w:t>
      </w:r>
      <w:r w:rsidRPr="00924847">
        <w:rPr>
          <w:rFonts w:asciiTheme="majorHAnsi" w:hAnsiTheme="majorHAnsi" w:cstheme="majorHAnsi"/>
          <w:sz w:val="20"/>
          <w:szCs w:val="20"/>
        </w:rPr>
        <w:t xml:space="preserve">. </w:t>
      </w:r>
      <w:r w:rsidR="002A02B6" w:rsidRPr="00924847">
        <w:rPr>
          <w:rFonts w:asciiTheme="majorHAnsi" w:hAnsiTheme="majorHAnsi" w:cstheme="majorHAnsi"/>
          <w:b/>
          <w:bCs/>
          <w:sz w:val="20"/>
          <w:szCs w:val="20"/>
        </w:rPr>
        <w:t>Comparison of acoustic index mean state values before and after the typhoons.</w:t>
      </w:r>
      <w:r w:rsidR="002A02B6" w:rsidRPr="00924847">
        <w:rPr>
          <w:rFonts w:asciiTheme="majorHAnsi" w:hAnsiTheme="majorHAnsi" w:cstheme="majorHAnsi"/>
          <w:sz w:val="20"/>
          <w:szCs w:val="20"/>
        </w:rPr>
        <w:t xml:space="preserve"> </w:t>
      </w:r>
      <w:r w:rsidR="00A5232C" w:rsidRPr="00924847">
        <w:rPr>
          <w:rFonts w:asciiTheme="majorHAnsi" w:hAnsiTheme="majorHAnsi" w:cstheme="majorHAnsi"/>
          <w:sz w:val="20"/>
          <w:szCs w:val="20"/>
        </w:rPr>
        <w:t xml:space="preserve">Posterior distributions represent 90,000 </w:t>
      </w:r>
      <w:r w:rsidR="00E32623" w:rsidRPr="00924847">
        <w:rPr>
          <w:rFonts w:asciiTheme="majorHAnsi" w:hAnsiTheme="majorHAnsi" w:cstheme="majorHAnsi"/>
          <w:sz w:val="20"/>
          <w:szCs w:val="20"/>
        </w:rPr>
        <w:t xml:space="preserve">post-convergence MCMC </w:t>
      </w:r>
      <w:r w:rsidR="00A5232C"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w:t>
      </w:r>
      <w:proofErr w:type="gramStart"/>
      <w:r w:rsidR="00A5232C" w:rsidRPr="00924847">
        <w:rPr>
          <w:rFonts w:asciiTheme="majorHAnsi" w:hAnsiTheme="majorHAnsi" w:cstheme="majorHAnsi"/>
          <w:sz w:val="20"/>
          <w:szCs w:val="20"/>
        </w:rPr>
        <w:t>are shown</w:t>
      </w:r>
      <w:proofErr w:type="gramEnd"/>
      <w:r w:rsidR="00A5232C" w:rsidRPr="00924847">
        <w:rPr>
          <w:rFonts w:asciiTheme="majorHAnsi" w:hAnsiTheme="majorHAnsi" w:cstheme="majorHAnsi"/>
          <w:sz w:val="20"/>
          <w:szCs w:val="20"/>
        </w:rPr>
        <w:t xml:space="preserve"> per site, ordered from most forested (top) to most developed (bottom) based on principle component axis 1 of the land use dimensionality reduction (Fig. S1).</w:t>
      </w:r>
      <w:r w:rsidR="0039398F" w:rsidRPr="00924847">
        <w:rPr>
          <w:rFonts w:asciiTheme="majorHAnsi" w:hAnsiTheme="majorHAnsi" w:cstheme="majorHAnsi"/>
          <w:sz w:val="20"/>
          <w:szCs w:val="20"/>
        </w:rPr>
        <w:t xml:space="preserve"> Panels represent changes in mean state values for three acoustic indices: the Normalised Difference Soundscape Index [NDSI] (a), </w:t>
      </w:r>
      <w:proofErr w:type="spellStart"/>
      <w:r w:rsidR="0039398F" w:rsidRPr="00924847">
        <w:rPr>
          <w:rFonts w:asciiTheme="majorHAnsi" w:hAnsiTheme="majorHAnsi" w:cstheme="majorHAnsi"/>
          <w:sz w:val="20"/>
          <w:szCs w:val="20"/>
        </w:rPr>
        <w:t>biophony</w:t>
      </w:r>
      <w:proofErr w:type="spellEnd"/>
      <w:r w:rsidR="0039398F" w:rsidRPr="00924847">
        <w:rPr>
          <w:rFonts w:asciiTheme="majorHAnsi" w:hAnsiTheme="majorHAnsi" w:cstheme="majorHAnsi"/>
          <w:sz w:val="20"/>
          <w:szCs w:val="20"/>
        </w:rPr>
        <w:t xml:space="preserve">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Bio</w:t>
      </w:r>
      <w:proofErr w:type="spellEnd"/>
      <w:r w:rsidR="0039398F" w:rsidRPr="00924847">
        <w:rPr>
          <w:rFonts w:asciiTheme="majorHAnsi" w:hAnsiTheme="majorHAnsi" w:cstheme="majorHAnsi"/>
          <w:sz w:val="20"/>
          <w:szCs w:val="20"/>
        </w:rPr>
        <w:t xml:space="preserve">] (b), and </w:t>
      </w:r>
      <w:proofErr w:type="spellStart"/>
      <w:r w:rsidR="0039398F" w:rsidRPr="00924847">
        <w:rPr>
          <w:rFonts w:asciiTheme="majorHAnsi" w:hAnsiTheme="majorHAnsi" w:cstheme="majorHAnsi"/>
          <w:sz w:val="20"/>
          <w:szCs w:val="20"/>
        </w:rPr>
        <w:t>anthropophony</w:t>
      </w:r>
      <w:proofErr w:type="spellEnd"/>
      <w:r w:rsidR="0039398F" w:rsidRPr="00924847">
        <w:rPr>
          <w:rFonts w:asciiTheme="majorHAnsi" w:hAnsiTheme="majorHAnsi" w:cstheme="majorHAnsi"/>
          <w:sz w:val="20"/>
          <w:szCs w:val="20"/>
        </w:rPr>
        <w:t xml:space="preserve">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Anthro</w:t>
      </w:r>
      <w:proofErr w:type="spellEnd"/>
      <w:r w:rsidR="0039398F" w:rsidRPr="00924847">
        <w:rPr>
          <w:rFonts w:asciiTheme="majorHAnsi" w:hAnsiTheme="majorHAnsi" w:cstheme="majorHAnsi"/>
          <w:sz w:val="20"/>
          <w:szCs w:val="20"/>
        </w:rPr>
        <w:t>] (c).</w:t>
      </w:r>
    </w:p>
    <w:p w14:paraId="7F54ABBF" w14:textId="5E54DE96" w:rsidR="00353644" w:rsidRPr="00924847" w:rsidRDefault="00353644" w:rsidP="00F10BE4">
      <w:pPr>
        <w:spacing w:line="360" w:lineRule="auto"/>
        <w:rPr>
          <w:rFonts w:asciiTheme="majorHAnsi" w:hAnsiTheme="majorHAnsi" w:cstheme="majorHAnsi"/>
        </w:rPr>
      </w:pPr>
    </w:p>
    <w:p w14:paraId="0DDE2148" w14:textId="1E4E1663" w:rsidR="0034651E" w:rsidRPr="00924847" w:rsidRDefault="0034651E" w:rsidP="0034651E">
      <w:pPr>
        <w:spacing w:line="360" w:lineRule="auto"/>
        <w:rPr>
          <w:rFonts w:asciiTheme="majorHAnsi" w:hAnsiTheme="majorHAnsi" w:cstheme="majorHAnsi"/>
          <w:sz w:val="22"/>
          <w:szCs w:val="22"/>
        </w:rPr>
      </w:pPr>
      <w:r w:rsidRPr="00924847">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Following the typhoons, the spatial variability of NDSI increased (Fig. </w:t>
      </w:r>
      <w:r w:rsidR="008B361D" w:rsidRPr="00924847">
        <w:rPr>
          <w:rFonts w:asciiTheme="majorHAnsi" w:hAnsiTheme="majorHAnsi" w:cstheme="majorHAnsi"/>
          <w:sz w:val="22"/>
          <w:szCs w:val="22"/>
        </w:rPr>
        <w:t>S5</w:t>
      </w:r>
      <w:r w:rsidRPr="00924847">
        <w:rPr>
          <w:rFonts w:asciiTheme="majorHAnsi" w:hAnsiTheme="majorHAnsi" w:cstheme="majorHAnsi"/>
          <w:sz w:val="22"/>
          <w:szCs w:val="22"/>
        </w:rPr>
        <w:t xml:space="preserve">). This post-typhoon spatial divergence in NDSI </w:t>
      </w:r>
      <w:proofErr w:type="gramStart"/>
      <w:r w:rsidRPr="00924847">
        <w:rPr>
          <w:rFonts w:asciiTheme="majorHAnsi" w:hAnsiTheme="majorHAnsi" w:cstheme="majorHAnsi"/>
          <w:sz w:val="22"/>
          <w:szCs w:val="22"/>
        </w:rPr>
        <w:t>was underlain</w:t>
      </w:r>
      <w:proofErr w:type="gramEnd"/>
      <w:r w:rsidRPr="00924847">
        <w:rPr>
          <w:rFonts w:asciiTheme="majorHAnsi" w:hAnsiTheme="majorHAnsi" w:cstheme="majorHAnsi"/>
          <w:sz w:val="22"/>
          <w:szCs w:val="22"/>
        </w:rPr>
        <w:t xml:space="preserve"> by an increase in </w:t>
      </w:r>
      <w:proofErr w:type="spellStart"/>
      <w:r w:rsidRPr="00924847">
        <w:rPr>
          <w:rFonts w:asciiTheme="majorHAnsi" w:hAnsiTheme="majorHAnsi" w:cstheme="majorHAnsi"/>
          <w:sz w:val="22"/>
          <w:szCs w:val="22"/>
        </w:rPr>
        <w:t>biophony</w:t>
      </w:r>
      <w:proofErr w:type="spellEnd"/>
      <w:r w:rsidRPr="00924847">
        <w:rPr>
          <w:rFonts w:asciiTheme="majorHAnsi" w:hAnsiTheme="majorHAnsi" w:cstheme="majorHAnsi"/>
          <w:sz w:val="22"/>
          <w:szCs w:val="22"/>
        </w:rPr>
        <w:t xml:space="preserve">, but not </w:t>
      </w:r>
      <w:proofErr w:type="spellStart"/>
      <w:r w:rsidRPr="00924847">
        <w:rPr>
          <w:rFonts w:asciiTheme="majorHAnsi" w:hAnsiTheme="majorHAnsi" w:cstheme="majorHAnsi"/>
          <w:sz w:val="22"/>
          <w:szCs w:val="22"/>
        </w:rPr>
        <w:t>anthropophony</w:t>
      </w:r>
      <w:proofErr w:type="spellEnd"/>
      <w:r w:rsidRPr="00924847">
        <w:rPr>
          <w:rFonts w:asciiTheme="majorHAnsi" w:hAnsiTheme="majorHAnsi" w:cstheme="majorHAnsi"/>
          <w:sz w:val="22"/>
          <w:szCs w:val="22"/>
        </w:rPr>
        <w:t xml:space="preserve"> (Fig. </w:t>
      </w:r>
      <w:r w:rsidR="008B361D"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CB1333" w:rsidRPr="00924847">
        <w:rPr>
          <w:rFonts w:asciiTheme="majorHAnsi" w:hAnsiTheme="majorHAnsi" w:cstheme="majorHAnsi"/>
          <w:sz w:val="22"/>
          <w:szCs w:val="22"/>
        </w:rPr>
        <w:t xml:space="preserve">Further, spatial variability in </w:t>
      </w:r>
      <w:proofErr w:type="spellStart"/>
      <w:r w:rsidR="00CB1333" w:rsidRPr="00924847">
        <w:rPr>
          <w:rFonts w:asciiTheme="majorHAnsi" w:hAnsiTheme="majorHAnsi" w:cstheme="majorHAnsi"/>
          <w:sz w:val="22"/>
          <w:szCs w:val="22"/>
        </w:rPr>
        <w:t>biophony</w:t>
      </w:r>
      <w:proofErr w:type="spellEnd"/>
      <w:r w:rsidR="00CB1333" w:rsidRPr="00924847">
        <w:rPr>
          <w:rFonts w:asciiTheme="majorHAnsi" w:hAnsiTheme="majorHAnsi" w:cstheme="majorHAnsi"/>
          <w:sz w:val="22"/>
          <w:szCs w:val="22"/>
        </w:rPr>
        <w:t xml:space="preserve"> increased among</w:t>
      </w:r>
      <w:r w:rsidRPr="00924847">
        <w:rPr>
          <w:rFonts w:asciiTheme="majorHAnsi" w:hAnsiTheme="majorHAnsi" w:cstheme="majorHAnsi"/>
          <w:sz w:val="22"/>
          <w:szCs w:val="22"/>
        </w:rPr>
        <w:t xml:space="preserve"> forest</w:t>
      </w:r>
      <w:r w:rsidR="00CB1333" w:rsidRPr="00924847">
        <w:rPr>
          <w:rFonts w:asciiTheme="majorHAnsi" w:hAnsiTheme="majorHAnsi" w:cstheme="majorHAnsi"/>
          <w:sz w:val="22"/>
          <w:szCs w:val="22"/>
        </w:rPr>
        <w:t>ed sites</w:t>
      </w:r>
      <w:r w:rsidRPr="00924847">
        <w:rPr>
          <w:rFonts w:asciiTheme="majorHAnsi" w:hAnsiTheme="majorHAnsi" w:cstheme="majorHAnsi"/>
          <w:sz w:val="22"/>
          <w:szCs w:val="22"/>
        </w:rPr>
        <w:t xml:space="preserve"> but not </w:t>
      </w:r>
      <w:r w:rsidR="00CB1333" w:rsidRPr="00924847">
        <w:rPr>
          <w:rFonts w:asciiTheme="majorHAnsi" w:hAnsiTheme="majorHAnsi" w:cstheme="majorHAnsi"/>
          <w:sz w:val="22"/>
          <w:szCs w:val="22"/>
        </w:rPr>
        <w:t xml:space="preserve">among </w:t>
      </w:r>
      <w:r w:rsidRPr="00924847">
        <w:rPr>
          <w:rFonts w:asciiTheme="majorHAnsi" w:hAnsiTheme="majorHAnsi" w:cstheme="majorHAnsi"/>
          <w:sz w:val="22"/>
          <w:szCs w:val="22"/>
        </w:rPr>
        <w:t xml:space="preserve">developed </w:t>
      </w:r>
      <w:r w:rsidR="00CB1333" w:rsidRPr="00924847">
        <w:rPr>
          <w:rFonts w:asciiTheme="majorHAnsi" w:hAnsiTheme="majorHAnsi" w:cstheme="majorHAnsi"/>
          <w:sz w:val="22"/>
          <w:szCs w:val="22"/>
        </w:rPr>
        <w:t xml:space="preserve">ones </w:t>
      </w:r>
      <w:r w:rsidRPr="00924847">
        <w:rPr>
          <w:rFonts w:asciiTheme="majorHAnsi" w:hAnsiTheme="majorHAnsi" w:cstheme="majorHAnsi"/>
          <w:sz w:val="22"/>
          <w:szCs w:val="22"/>
        </w:rPr>
        <w:lastRenderedPageBreak/>
        <w:t xml:space="preserve">following the typhoons (Fig. </w:t>
      </w:r>
      <w:r w:rsidR="008B361D" w:rsidRPr="00924847">
        <w:rPr>
          <w:rFonts w:asciiTheme="majorHAnsi" w:hAnsiTheme="majorHAnsi" w:cstheme="majorHAnsi"/>
          <w:sz w:val="22"/>
          <w:szCs w:val="22"/>
        </w:rPr>
        <w:t>3b</w:t>
      </w:r>
      <w:r w:rsidRPr="00924847">
        <w:rPr>
          <w:rFonts w:asciiTheme="majorHAnsi" w:hAnsiTheme="majorHAnsi" w:cstheme="majorHAnsi"/>
          <w:sz w:val="22"/>
          <w:szCs w:val="22"/>
        </w:rPr>
        <w:t xml:space="preserve">).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Anthro</w:t>
      </w:r>
      <w:proofErr w:type="spellEnd"/>
      <w:r w:rsidRPr="00924847">
        <w:rPr>
          <w:rFonts w:asciiTheme="majorHAnsi" w:hAnsiTheme="majorHAnsi" w:cstheme="majorHAnsi"/>
          <w:sz w:val="22"/>
          <w:szCs w:val="22"/>
        </w:rPr>
        <w:t xml:space="preserve"> did not differ significantly through time </w:t>
      </w:r>
      <w:r w:rsidR="008B361D" w:rsidRPr="00924847">
        <w:rPr>
          <w:rFonts w:asciiTheme="majorHAnsi" w:hAnsiTheme="majorHAnsi" w:cstheme="majorHAnsi"/>
          <w:sz w:val="22"/>
          <w:szCs w:val="22"/>
        </w:rPr>
        <w:t xml:space="preserve">(Fig. 3c) </w:t>
      </w:r>
      <w:r w:rsidRPr="00924847">
        <w:rPr>
          <w:rFonts w:asciiTheme="majorHAnsi" w:hAnsiTheme="majorHAnsi" w:cstheme="majorHAnsi"/>
          <w:sz w:val="22"/>
          <w:szCs w:val="22"/>
        </w:rPr>
        <w:t xml:space="preserve">or between land use classes </w:t>
      </w:r>
      <w:r w:rsidR="008B361D" w:rsidRPr="00924847">
        <w:rPr>
          <w:rFonts w:asciiTheme="majorHAnsi" w:hAnsiTheme="majorHAnsi" w:cstheme="majorHAnsi"/>
          <w:sz w:val="22"/>
          <w:szCs w:val="22"/>
        </w:rPr>
        <w:t>(Fig. 3d)</w:t>
      </w:r>
      <w:r w:rsidRPr="00924847">
        <w:rPr>
          <w:rFonts w:asciiTheme="majorHAnsi" w:hAnsiTheme="majorHAnsi" w:cstheme="majorHAnsi"/>
          <w:sz w:val="22"/>
          <w:szCs w:val="22"/>
        </w:rPr>
        <w:t>.</w:t>
      </w:r>
    </w:p>
    <w:p w14:paraId="54E7ED55" w14:textId="77777777" w:rsidR="00AF105F" w:rsidRPr="00924847" w:rsidRDefault="00AF105F" w:rsidP="00AF105F">
      <w:pPr>
        <w:spacing w:line="360" w:lineRule="auto"/>
        <w:rPr>
          <w:rFonts w:asciiTheme="majorHAnsi" w:hAnsiTheme="majorHAnsi" w:cstheme="majorHAnsi"/>
          <w:color w:val="FF0000"/>
          <w:sz w:val="22"/>
          <w:szCs w:val="22"/>
        </w:rPr>
      </w:pPr>
    </w:p>
    <w:p w14:paraId="13B568F5" w14:textId="742B9BA8" w:rsidR="00C22F79" w:rsidRPr="00924847" w:rsidRDefault="00BB7E90" w:rsidP="0092320D">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30EDC598" wp14:editId="47FF83F3">
            <wp:extent cx="5727700" cy="583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27700" cy="5835015"/>
                    </a:xfrm>
                    <a:prstGeom prst="rect">
                      <a:avLst/>
                    </a:prstGeom>
                  </pic:spPr>
                </pic:pic>
              </a:graphicData>
            </a:graphic>
          </wp:inline>
        </w:drawing>
      </w:r>
    </w:p>
    <w:p w14:paraId="4D1DB468" w14:textId="3D79DAEB" w:rsidR="0034651E" w:rsidRPr="00924847" w:rsidRDefault="0034651E" w:rsidP="0034651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3</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Spatial variability of </w:t>
      </w:r>
      <w:proofErr w:type="spellStart"/>
      <w:r w:rsidR="00BB7E90" w:rsidRPr="00924847">
        <w:rPr>
          <w:rFonts w:asciiTheme="majorHAnsi" w:hAnsiTheme="majorHAnsi" w:cstheme="majorHAnsi"/>
          <w:b/>
          <w:bCs/>
          <w:sz w:val="20"/>
          <w:szCs w:val="20"/>
        </w:rPr>
        <w:t>biophony</w:t>
      </w:r>
      <w:proofErr w:type="spellEnd"/>
      <w:r w:rsidR="00BB7E90" w:rsidRPr="00924847">
        <w:rPr>
          <w:rFonts w:asciiTheme="majorHAnsi" w:hAnsiTheme="majorHAnsi" w:cstheme="majorHAnsi"/>
          <w:b/>
          <w:bCs/>
          <w:sz w:val="20"/>
          <w:szCs w:val="20"/>
        </w:rPr>
        <w:t xml:space="preserve">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Bio</w:t>
      </w:r>
      <w:proofErr w:type="spellEnd"/>
      <w:r w:rsidR="00BB7E90" w:rsidRPr="00924847">
        <w:rPr>
          <w:rFonts w:asciiTheme="majorHAnsi" w:hAnsiTheme="majorHAnsi" w:cstheme="majorHAnsi"/>
          <w:b/>
          <w:bCs/>
          <w:sz w:val="20"/>
          <w:szCs w:val="20"/>
        </w:rPr>
        <w:t xml:space="preserve">] and </w:t>
      </w:r>
      <w:proofErr w:type="spellStart"/>
      <w:r w:rsidR="00BB7E90" w:rsidRPr="00924847">
        <w:rPr>
          <w:rFonts w:asciiTheme="majorHAnsi" w:hAnsiTheme="majorHAnsi" w:cstheme="majorHAnsi"/>
          <w:b/>
          <w:bCs/>
          <w:sz w:val="20"/>
          <w:szCs w:val="20"/>
        </w:rPr>
        <w:t>Anthropophony</w:t>
      </w:r>
      <w:proofErr w:type="spellEnd"/>
      <w:r w:rsidR="00BB7E90" w:rsidRPr="00924847">
        <w:rPr>
          <w:rFonts w:asciiTheme="majorHAnsi" w:hAnsiTheme="majorHAnsi" w:cstheme="majorHAnsi"/>
          <w:b/>
          <w:bCs/>
          <w:sz w:val="20"/>
          <w:szCs w:val="20"/>
        </w:rPr>
        <w:t xml:space="preserve">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Anthro</w:t>
      </w:r>
      <w:proofErr w:type="spellEnd"/>
      <w:r w:rsidR="00BB7E90" w:rsidRPr="00924847">
        <w:rPr>
          <w:rFonts w:asciiTheme="majorHAnsi" w:hAnsiTheme="majorHAnsi" w:cstheme="majorHAnsi"/>
          <w:b/>
          <w:bCs/>
          <w:sz w:val="20"/>
          <w:szCs w:val="20"/>
        </w:rPr>
        <w:t>] through time</w:t>
      </w:r>
      <w:r w:rsidRPr="00924847">
        <w:rPr>
          <w:rFonts w:asciiTheme="majorHAnsi" w:hAnsiTheme="majorHAnsi" w:cstheme="majorHAnsi"/>
          <w:sz w:val="20"/>
          <w:szCs w:val="20"/>
        </w:rPr>
        <w:t xml:space="preserve">. Left panels show time series of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Bio</w:t>
      </w:r>
      <w:proofErr w:type="spellEnd"/>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a</w:t>
      </w:r>
      <w:proofErr w:type="gramStart"/>
      <w:r w:rsidR="00BB7E90" w:rsidRPr="00924847">
        <w:rPr>
          <w:rFonts w:asciiTheme="majorHAnsi" w:hAnsiTheme="majorHAnsi" w:cstheme="majorHAnsi"/>
          <w:sz w:val="20"/>
          <w:szCs w:val="20"/>
        </w:rPr>
        <w:t>,b</w:t>
      </w:r>
      <w:proofErr w:type="spellEnd"/>
      <w:proofErr w:type="gramEnd"/>
      <w:r w:rsidR="00BB7E90" w:rsidRPr="00924847">
        <w:rPr>
          <w:rFonts w:asciiTheme="majorHAnsi" w:hAnsiTheme="majorHAnsi" w:cstheme="majorHAnsi"/>
          <w:sz w:val="20"/>
          <w:szCs w:val="20"/>
        </w:rPr>
        <w:t xml:space="preserve">) and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Anthro</w:t>
      </w:r>
      <w:proofErr w:type="spellEnd"/>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c,d</w:t>
      </w:r>
      <w:proofErr w:type="spellEnd"/>
      <w:r w:rsidR="00BB7E90" w:rsidRPr="00924847">
        <w:rPr>
          <w:rFonts w:asciiTheme="majorHAnsi" w:hAnsiTheme="majorHAnsi" w:cstheme="majorHAnsi"/>
          <w:sz w:val="20"/>
          <w:szCs w:val="20"/>
        </w:rPr>
        <w:t>)</w:t>
      </w:r>
      <w:r w:rsidRPr="00924847">
        <w:rPr>
          <w:rFonts w:asciiTheme="majorHAnsi" w:hAnsiTheme="majorHAnsi" w:cstheme="majorHAnsi"/>
          <w:sz w:val="20"/>
          <w:szCs w:val="20"/>
        </w:rPr>
        <w:t xml:space="preserve"> spatial variability across all sites (</w:t>
      </w:r>
      <w:proofErr w:type="spell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r w:rsidRPr="00924847">
        <w:rPr>
          <w:rFonts w:asciiTheme="majorHAnsi" w:hAnsiTheme="majorHAnsi" w:cstheme="majorHAnsi"/>
          <w:sz w:val="20"/>
          <w:szCs w:val="20"/>
        </w:rPr>
        <w:t>), and across forest (green) and developed (purple) sites separately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Dashed lines delineate the pre- and post-typhoon periods. Right panels show the 95% confidence intervals of spatial variability across all sites (</w:t>
      </w:r>
      <w:proofErr w:type="spellStart"/>
      <w:r w:rsidRPr="00924847">
        <w:rPr>
          <w:rFonts w:asciiTheme="majorHAnsi" w:hAnsiTheme="majorHAnsi" w:cstheme="majorHAnsi"/>
          <w:sz w:val="20"/>
          <w:szCs w:val="20"/>
        </w:rPr>
        <w:t>a</w:t>
      </w:r>
      <w:proofErr w:type="gramStart"/>
      <w:r w:rsidR="00BB7E90" w:rsidRPr="00924847">
        <w:rPr>
          <w:rFonts w:asciiTheme="majorHAnsi" w:hAnsiTheme="majorHAnsi" w:cstheme="majorHAnsi"/>
          <w:sz w:val="20"/>
          <w:szCs w:val="20"/>
        </w:rPr>
        <w:t>,c</w:t>
      </w:r>
      <w:proofErr w:type="spellEnd"/>
      <w:proofErr w:type="gramEnd"/>
      <w:r w:rsidRPr="00924847">
        <w:rPr>
          <w:rFonts w:asciiTheme="majorHAnsi" w:hAnsiTheme="majorHAnsi" w:cstheme="majorHAnsi"/>
          <w:sz w:val="20"/>
          <w:szCs w:val="20"/>
        </w:rPr>
        <w:t>), and separated by land use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xml:space="preserve">), for the pre-typhoon (circles) and post-typhoon (triangles) periods. Significant pairwise contrasts </w:t>
      </w:r>
      <w:proofErr w:type="gramStart"/>
      <w:r w:rsidRPr="00924847">
        <w:rPr>
          <w:rFonts w:asciiTheme="majorHAnsi" w:hAnsiTheme="majorHAnsi" w:cstheme="majorHAnsi"/>
          <w:sz w:val="20"/>
          <w:szCs w:val="20"/>
        </w:rPr>
        <w:t>are denoted</w:t>
      </w:r>
      <w:proofErr w:type="gramEnd"/>
      <w:r w:rsidRPr="00924847">
        <w:rPr>
          <w:rFonts w:asciiTheme="majorHAnsi" w:hAnsiTheme="majorHAnsi" w:cstheme="majorHAnsi"/>
          <w:sz w:val="20"/>
          <w:szCs w:val="20"/>
        </w:rPr>
        <w:t xml:space="preserve"> </w:t>
      </w:r>
      <w:commentRangeStart w:id="85"/>
      <w:r w:rsidRPr="00924847">
        <w:rPr>
          <w:rFonts w:asciiTheme="majorHAnsi" w:hAnsiTheme="majorHAnsi" w:cstheme="majorHAnsi"/>
          <w:sz w:val="20"/>
          <w:szCs w:val="20"/>
        </w:rPr>
        <w:t>with subscript/superscript letters</w:t>
      </w:r>
      <w:commentRangeEnd w:id="85"/>
      <w:r w:rsidR="000028DF">
        <w:rPr>
          <w:rStyle w:val="CommentReference"/>
        </w:rPr>
        <w:commentReference w:id="85"/>
      </w:r>
      <w:r w:rsidRPr="00924847">
        <w:rPr>
          <w:rFonts w:asciiTheme="majorHAnsi" w:hAnsiTheme="majorHAnsi" w:cstheme="majorHAnsi"/>
          <w:sz w:val="20"/>
          <w:szCs w:val="20"/>
        </w:rPr>
        <w:t xml:space="preserve">. </w:t>
      </w:r>
    </w:p>
    <w:p w14:paraId="41C66047" w14:textId="77777777" w:rsidR="00D22EC4" w:rsidRPr="00924847" w:rsidRDefault="00D22EC4" w:rsidP="00F10BE4">
      <w:pPr>
        <w:spacing w:line="360" w:lineRule="auto"/>
        <w:rPr>
          <w:rFonts w:asciiTheme="majorHAnsi" w:hAnsiTheme="majorHAnsi" w:cstheme="majorHAnsi"/>
          <w:color w:val="FF0000"/>
        </w:rPr>
      </w:pPr>
    </w:p>
    <w:p w14:paraId="6B147D72" w14:textId="0358FAEE" w:rsidR="00BD6339" w:rsidRPr="00924847" w:rsidRDefault="00BD6339" w:rsidP="00F10BE4">
      <w:pPr>
        <w:spacing w:line="360" w:lineRule="auto"/>
        <w:rPr>
          <w:rFonts w:asciiTheme="majorHAnsi" w:hAnsiTheme="majorHAnsi" w:cstheme="majorHAnsi"/>
        </w:rPr>
      </w:pPr>
      <w:r w:rsidRPr="00924847">
        <w:rPr>
          <w:rFonts w:asciiTheme="majorHAnsi" w:hAnsiTheme="majorHAnsi" w:cstheme="majorHAnsi"/>
          <w:i/>
          <w:iCs/>
        </w:rPr>
        <w:t>Automated species detection results</w:t>
      </w:r>
    </w:p>
    <w:p w14:paraId="6252DF10" w14:textId="1C2556EE" w:rsidR="00190429" w:rsidRPr="00924847" w:rsidRDefault="00190429" w:rsidP="00591B9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Species identity interacted with the typhoons, producing species-specific typhoon responses (Table S</w:t>
      </w:r>
      <w:r w:rsidR="007B4D72"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Detections of </w:t>
      </w:r>
      <w:r w:rsidRPr="00924847">
        <w:rPr>
          <w:rFonts w:asciiTheme="majorHAnsi" w:hAnsiTheme="majorHAnsi" w:cstheme="majorHAnsi"/>
          <w:i/>
          <w:iCs/>
          <w:sz w:val="22"/>
          <w:szCs w:val="22"/>
        </w:rPr>
        <w:t xml:space="preserve">C.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and </w:t>
      </w:r>
      <w:r w:rsidRPr="00924847">
        <w:rPr>
          <w:rFonts w:asciiTheme="majorHAnsi" w:hAnsiTheme="majorHAnsi" w:cstheme="majorHAnsi"/>
          <w:i/>
          <w:iCs/>
          <w:sz w:val="22"/>
          <w:szCs w:val="22"/>
        </w:rPr>
        <w:t xml:space="preserve">O. </w:t>
      </w:r>
      <w:proofErr w:type="spellStart"/>
      <w:r w:rsidRPr="00924847">
        <w:rPr>
          <w:rFonts w:asciiTheme="majorHAnsi" w:hAnsiTheme="majorHAnsi" w:cstheme="majorHAnsi"/>
          <w:i/>
          <w:iCs/>
          <w:sz w:val="22"/>
          <w:szCs w:val="22"/>
        </w:rPr>
        <w:t>elegans</w:t>
      </w:r>
      <w:proofErr w:type="spellEnd"/>
      <w:r w:rsidRPr="00924847">
        <w:rPr>
          <w:rFonts w:asciiTheme="majorHAnsi" w:hAnsiTheme="majorHAnsi" w:cstheme="majorHAnsi"/>
          <w:sz w:val="22"/>
          <w:szCs w:val="22"/>
        </w:rPr>
        <w:t xml:space="preserve"> were similar preceding and following the typhoons (Fig.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 xml:space="preserve">a and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c), whe</w:t>
      </w:r>
      <w:r w:rsidR="007E00EE" w:rsidRPr="00924847">
        <w:rPr>
          <w:rFonts w:asciiTheme="majorHAnsi" w:hAnsiTheme="majorHAnsi" w:cstheme="majorHAnsi"/>
          <w:sz w:val="22"/>
          <w:szCs w:val="22"/>
        </w:rPr>
        <w:t>reas</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 xml:space="preserve">H. </w:t>
      </w:r>
      <w:proofErr w:type="spellStart"/>
      <w:r w:rsidRPr="00924847">
        <w:rPr>
          <w:rFonts w:asciiTheme="majorHAnsi" w:hAnsiTheme="majorHAnsi" w:cstheme="majorHAnsi"/>
          <w:i/>
          <w:iCs/>
          <w:sz w:val="22"/>
          <w:szCs w:val="22"/>
        </w:rPr>
        <w:t>diphone</w:t>
      </w:r>
      <w:proofErr w:type="spellEnd"/>
      <w:r w:rsidRPr="00924847">
        <w:rPr>
          <w:rFonts w:asciiTheme="majorHAnsi" w:hAnsiTheme="majorHAnsi" w:cstheme="majorHAnsi"/>
          <w:sz w:val="22"/>
          <w:szCs w:val="22"/>
        </w:rPr>
        <w:t xml:space="preserve"> </w:t>
      </w:r>
      <w:r w:rsidR="00EE6A1C" w:rsidRPr="00924847">
        <w:rPr>
          <w:rFonts w:asciiTheme="majorHAnsi" w:hAnsiTheme="majorHAnsi" w:cstheme="majorHAnsi"/>
          <w:sz w:val="22"/>
          <w:szCs w:val="22"/>
        </w:rPr>
        <w:t xml:space="preserve">was detected less often after the typhoons (Fig. </w:t>
      </w:r>
      <w:r w:rsidR="007B4D72" w:rsidRPr="00924847">
        <w:rPr>
          <w:rFonts w:asciiTheme="majorHAnsi" w:hAnsiTheme="majorHAnsi" w:cstheme="majorHAnsi"/>
          <w:sz w:val="22"/>
          <w:szCs w:val="22"/>
        </w:rPr>
        <w:t>4</w:t>
      </w:r>
      <w:r w:rsidR="00EE6A1C" w:rsidRPr="00924847">
        <w:rPr>
          <w:rFonts w:asciiTheme="majorHAnsi" w:hAnsiTheme="majorHAnsi" w:cstheme="majorHAnsi"/>
          <w:sz w:val="22"/>
          <w:szCs w:val="22"/>
        </w:rPr>
        <w:t xml:space="preserve">b). </w:t>
      </w:r>
      <w:r w:rsidR="0039237A" w:rsidRPr="00924847">
        <w:rPr>
          <w:rFonts w:asciiTheme="majorHAnsi" w:hAnsiTheme="majorHAnsi" w:cstheme="majorHAnsi"/>
          <w:sz w:val="22"/>
          <w:szCs w:val="22"/>
        </w:rPr>
        <w:t>We also found that</w:t>
      </w:r>
      <w:r w:rsidR="007E00EE"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following the typhoons, species detections were more </w:t>
      </w:r>
      <w:r w:rsidR="00365695" w:rsidRPr="00924847">
        <w:rPr>
          <w:rFonts w:asciiTheme="majorHAnsi" w:hAnsiTheme="majorHAnsi" w:cstheme="majorHAnsi"/>
          <w:sz w:val="22"/>
          <w:szCs w:val="22"/>
        </w:rPr>
        <w:t>stable (less variable) through time</w:t>
      </w:r>
      <w:r w:rsidR="0039237A" w:rsidRPr="00924847">
        <w:rPr>
          <w:rFonts w:asciiTheme="majorHAnsi" w:hAnsiTheme="majorHAnsi" w:cstheme="majorHAnsi"/>
          <w:sz w:val="22"/>
          <w:szCs w:val="22"/>
        </w:rPr>
        <w:t xml:space="preserve">, regardless of the species considered (Fig. </w:t>
      </w:r>
      <w:r w:rsidR="007B4D72" w:rsidRPr="00924847">
        <w:rPr>
          <w:rFonts w:asciiTheme="majorHAnsi" w:hAnsiTheme="majorHAnsi" w:cstheme="majorHAnsi"/>
          <w:sz w:val="22"/>
          <w:szCs w:val="22"/>
        </w:rPr>
        <w:t>5</w:t>
      </w:r>
      <w:proofErr w:type="gramStart"/>
      <w:r w:rsidR="0039237A" w:rsidRPr="00924847">
        <w:rPr>
          <w:rFonts w:asciiTheme="majorHAnsi" w:hAnsiTheme="majorHAnsi" w:cstheme="majorHAnsi"/>
          <w:sz w:val="22"/>
          <w:szCs w:val="22"/>
        </w:rPr>
        <w:t>;</w:t>
      </w:r>
      <w:proofErr w:type="gramEnd"/>
      <w:r w:rsidR="0039237A" w:rsidRPr="00924847">
        <w:rPr>
          <w:rFonts w:asciiTheme="majorHAnsi" w:hAnsiTheme="majorHAnsi" w:cstheme="majorHAnsi"/>
          <w:sz w:val="22"/>
          <w:szCs w:val="22"/>
        </w:rPr>
        <w:t xml:space="preserve"> Table S</w:t>
      </w:r>
      <w:r w:rsidR="007B4D72" w:rsidRPr="00924847">
        <w:rPr>
          <w:rFonts w:asciiTheme="majorHAnsi" w:hAnsiTheme="majorHAnsi" w:cstheme="majorHAnsi"/>
          <w:sz w:val="22"/>
          <w:szCs w:val="22"/>
        </w:rPr>
        <w:t>3</w:t>
      </w:r>
      <w:r w:rsidR="0039237A" w:rsidRPr="00924847">
        <w:rPr>
          <w:rFonts w:asciiTheme="majorHAnsi" w:hAnsiTheme="majorHAnsi" w:cstheme="majorHAnsi"/>
          <w:sz w:val="22"/>
          <w:szCs w:val="22"/>
        </w:rPr>
        <w:t>).</w:t>
      </w:r>
      <w:r w:rsidR="007E00EE" w:rsidRPr="00924847">
        <w:rPr>
          <w:rFonts w:asciiTheme="majorHAnsi" w:hAnsiTheme="majorHAnsi" w:cstheme="majorHAnsi"/>
          <w:sz w:val="22"/>
          <w:szCs w:val="22"/>
        </w:rPr>
        <w:t xml:space="preserve"> We found no effect of land use on the mean number of daily species detections or the temporal </w:t>
      </w:r>
      <w:r w:rsidR="00365695" w:rsidRPr="00924847">
        <w:rPr>
          <w:rFonts w:asciiTheme="majorHAnsi" w:hAnsiTheme="majorHAnsi" w:cstheme="majorHAnsi"/>
          <w:sz w:val="22"/>
          <w:szCs w:val="22"/>
        </w:rPr>
        <w:t>stability</w:t>
      </w:r>
      <w:r w:rsidR="007E00EE" w:rsidRPr="00924847">
        <w:rPr>
          <w:rFonts w:asciiTheme="majorHAnsi" w:hAnsiTheme="majorHAnsi" w:cstheme="majorHAnsi"/>
          <w:sz w:val="22"/>
          <w:szCs w:val="22"/>
        </w:rPr>
        <w:t xml:space="preserve"> of daily detections (Table S3).</w:t>
      </w:r>
    </w:p>
    <w:p w14:paraId="43A02A4F" w14:textId="77777777" w:rsidR="00A61921" w:rsidRPr="00924847" w:rsidRDefault="00A61921" w:rsidP="00F10BE4">
      <w:pPr>
        <w:spacing w:line="360" w:lineRule="auto"/>
        <w:rPr>
          <w:rFonts w:asciiTheme="majorHAnsi" w:hAnsiTheme="majorHAnsi" w:cstheme="majorHAnsi"/>
          <w:color w:val="FF0000"/>
          <w:sz w:val="22"/>
          <w:szCs w:val="22"/>
        </w:rPr>
      </w:pPr>
    </w:p>
    <w:p w14:paraId="59F9C89F" w14:textId="28269495" w:rsidR="00926B25" w:rsidRPr="00924847" w:rsidRDefault="00261389" w:rsidP="00926B25">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6B550AEF" w:rsidR="0010085E" w:rsidRPr="00924847" w:rsidRDefault="00926B25" w:rsidP="0010085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7B4D72" w:rsidRPr="00924847">
        <w:rPr>
          <w:rFonts w:asciiTheme="majorHAnsi" w:hAnsiTheme="majorHAnsi" w:cstheme="majorHAnsi"/>
          <w:b/>
          <w:bCs/>
          <w:sz w:val="20"/>
          <w:szCs w:val="20"/>
        </w:rPr>
        <w:t>4</w:t>
      </w:r>
      <w:r w:rsidRPr="00924847">
        <w:rPr>
          <w:rFonts w:asciiTheme="majorHAnsi" w:hAnsiTheme="majorHAnsi" w:cstheme="majorHAnsi"/>
          <w:sz w:val="20"/>
          <w:szCs w:val="20"/>
        </w:rPr>
        <w:t xml:space="preserve">. </w:t>
      </w:r>
      <w:r w:rsidR="00F171F8" w:rsidRPr="00924847">
        <w:rPr>
          <w:rFonts w:asciiTheme="majorHAnsi" w:hAnsiTheme="majorHAnsi" w:cstheme="majorHAnsi"/>
          <w:b/>
          <w:bCs/>
          <w:sz w:val="20"/>
          <w:szCs w:val="20"/>
        </w:rPr>
        <w:t>Comparison of mean daily species detections before and after the typhoons</w:t>
      </w:r>
      <w:r w:rsidR="00F171F8" w:rsidRPr="00924847">
        <w:rPr>
          <w:rFonts w:asciiTheme="majorHAnsi" w:hAnsiTheme="majorHAnsi" w:cstheme="majorHAnsi"/>
          <w:sz w:val="20"/>
          <w:szCs w:val="20"/>
        </w:rPr>
        <w:t>. Posterior distributions represent</w:t>
      </w:r>
      <w:r w:rsidR="0090065E" w:rsidRPr="00924847">
        <w:rPr>
          <w:rFonts w:asciiTheme="majorHAnsi" w:hAnsiTheme="majorHAnsi" w:cstheme="majorHAnsi"/>
          <w:sz w:val="20"/>
          <w:szCs w:val="20"/>
        </w:rPr>
        <w:t>ing</w:t>
      </w:r>
      <w:r w:rsidR="00F171F8" w:rsidRPr="00924847">
        <w:rPr>
          <w:rFonts w:asciiTheme="majorHAnsi" w:hAnsiTheme="majorHAnsi" w:cstheme="majorHAnsi"/>
          <w:sz w:val="20"/>
          <w:szCs w:val="20"/>
        </w:rPr>
        <w:t xml:space="preserve"> 90,000</w:t>
      </w:r>
      <w:r w:rsidR="00027477" w:rsidRPr="00924847">
        <w:rPr>
          <w:rFonts w:asciiTheme="majorHAnsi" w:hAnsiTheme="majorHAnsi" w:cstheme="majorHAnsi"/>
          <w:sz w:val="20"/>
          <w:szCs w:val="20"/>
        </w:rPr>
        <w:t xml:space="preserve"> post-convergence MCMC</w:t>
      </w:r>
      <w:r w:rsidR="00F171F8" w:rsidRPr="00924847">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sidRPr="00924847">
        <w:rPr>
          <w:rFonts w:asciiTheme="majorHAnsi" w:hAnsiTheme="majorHAnsi" w:cstheme="majorHAnsi"/>
          <w:sz w:val="20"/>
          <w:szCs w:val="20"/>
        </w:rPr>
        <w:t xml:space="preserve"> mean </w:t>
      </w:r>
      <w:proofErr w:type="gramStart"/>
      <w:r w:rsidR="00ED6332" w:rsidRPr="00924847">
        <w:rPr>
          <w:rFonts w:asciiTheme="majorHAnsi" w:hAnsiTheme="majorHAnsi" w:cstheme="majorHAnsi"/>
          <w:sz w:val="20"/>
          <w:szCs w:val="20"/>
        </w:rPr>
        <w:t>daily</w:t>
      </w:r>
      <w:r w:rsidR="00F171F8" w:rsidRPr="00924847">
        <w:rPr>
          <w:rFonts w:asciiTheme="majorHAnsi" w:hAnsiTheme="majorHAnsi" w:cstheme="majorHAnsi"/>
          <w:sz w:val="20"/>
          <w:szCs w:val="20"/>
        </w:rPr>
        <w:t xml:space="preserve"> automated</w:t>
      </w:r>
      <w:proofErr w:type="gramEnd"/>
      <w:r w:rsidR="00F171F8" w:rsidRPr="00924847">
        <w:rPr>
          <w:rFonts w:asciiTheme="majorHAnsi" w:hAnsiTheme="majorHAnsi" w:cstheme="majorHAnsi"/>
          <w:sz w:val="20"/>
          <w:szCs w:val="20"/>
        </w:rPr>
        <w:t xml:space="preserve"> species vocalisation detections. Non-zero-spanning credible intervals are marked with *, while circles indicate zero-spanning credible intervals (no change based on the posterior distribution). Draws </w:t>
      </w:r>
      <w:proofErr w:type="gramStart"/>
      <w:r w:rsidR="00F171F8" w:rsidRPr="00924847">
        <w:rPr>
          <w:rFonts w:asciiTheme="majorHAnsi" w:hAnsiTheme="majorHAnsi" w:cstheme="majorHAnsi"/>
          <w:sz w:val="20"/>
          <w:szCs w:val="20"/>
        </w:rPr>
        <w:t>are shown</w:t>
      </w:r>
      <w:proofErr w:type="gramEnd"/>
      <w:r w:rsidR="00F171F8" w:rsidRPr="00924847">
        <w:rPr>
          <w:rFonts w:asciiTheme="majorHAnsi" w:hAnsiTheme="majorHAnsi" w:cstheme="majorHAnsi"/>
          <w:sz w:val="20"/>
          <w:szCs w:val="20"/>
        </w:rPr>
        <w:t xml:space="preserve"> per site, ordered from most forested (top) to most developed (bottom) based on principle component axis 1 of the land use dimensionality reduction (Fig. S1). Panels represent changes in </w:t>
      </w:r>
      <w:r w:rsidR="00ED6332" w:rsidRPr="00924847">
        <w:rPr>
          <w:rFonts w:asciiTheme="majorHAnsi" w:hAnsiTheme="majorHAnsi" w:cstheme="majorHAnsi"/>
          <w:sz w:val="20"/>
          <w:szCs w:val="20"/>
        </w:rPr>
        <w:t>mean daily species detections</w:t>
      </w:r>
      <w:r w:rsidR="00F171F8" w:rsidRPr="00924847">
        <w:rPr>
          <w:rFonts w:asciiTheme="majorHAnsi" w:hAnsiTheme="majorHAnsi" w:cstheme="majorHAnsi"/>
          <w:sz w:val="20"/>
          <w:szCs w:val="20"/>
        </w:rPr>
        <w:t xml:space="preserve"> for </w:t>
      </w:r>
      <w:r w:rsidR="0090065E" w:rsidRPr="00924847">
        <w:rPr>
          <w:rFonts w:asciiTheme="majorHAnsi" w:hAnsiTheme="majorHAnsi" w:cstheme="majorHAnsi"/>
          <w:sz w:val="20"/>
          <w:szCs w:val="20"/>
        </w:rPr>
        <w:t xml:space="preserve">our </w:t>
      </w:r>
      <w:r w:rsidR="00F171F8" w:rsidRPr="00924847">
        <w:rPr>
          <w:rFonts w:asciiTheme="majorHAnsi" w:hAnsiTheme="majorHAnsi" w:cstheme="majorHAnsi"/>
          <w:sz w:val="20"/>
          <w:szCs w:val="20"/>
        </w:rPr>
        <w:t xml:space="preserve">three </w:t>
      </w:r>
      <w:r w:rsidR="00ED6332" w:rsidRPr="00924847">
        <w:rPr>
          <w:rFonts w:asciiTheme="majorHAnsi" w:hAnsiTheme="majorHAnsi" w:cstheme="majorHAnsi"/>
          <w:sz w:val="20"/>
          <w:szCs w:val="20"/>
        </w:rPr>
        <w:t>focal species</w:t>
      </w:r>
      <w:r w:rsidR="00F171F8" w:rsidRPr="00924847">
        <w:rPr>
          <w:rFonts w:asciiTheme="majorHAnsi" w:hAnsiTheme="majorHAnsi" w:cstheme="majorHAnsi"/>
          <w:sz w:val="20"/>
          <w:szCs w:val="20"/>
        </w:rPr>
        <w:t xml:space="preserve">: </w:t>
      </w:r>
      <w:proofErr w:type="spellStart"/>
      <w:r w:rsidR="00ED6332" w:rsidRPr="00924847">
        <w:rPr>
          <w:rFonts w:asciiTheme="majorHAnsi" w:hAnsiTheme="majorHAnsi" w:cstheme="majorHAnsi"/>
          <w:i/>
          <w:iCs/>
          <w:sz w:val="20"/>
          <w:szCs w:val="20"/>
        </w:rPr>
        <w:t>Corvus</w:t>
      </w:r>
      <w:proofErr w:type="spellEnd"/>
      <w:r w:rsidR="00ED6332" w:rsidRPr="00924847">
        <w:rPr>
          <w:rFonts w:asciiTheme="majorHAnsi" w:hAnsiTheme="majorHAnsi" w:cstheme="majorHAnsi"/>
          <w:i/>
          <w:iCs/>
          <w:sz w:val="20"/>
          <w:szCs w:val="20"/>
        </w:rPr>
        <w:t xml:space="preserve"> </w:t>
      </w:r>
      <w:proofErr w:type="spellStart"/>
      <w:r w:rsidR="00ED6332" w:rsidRPr="00924847">
        <w:rPr>
          <w:rFonts w:asciiTheme="majorHAnsi" w:hAnsiTheme="majorHAnsi" w:cstheme="majorHAnsi"/>
          <w:i/>
          <w:iCs/>
          <w:sz w:val="20"/>
          <w:szCs w:val="20"/>
        </w:rPr>
        <w:t>macrorhynchos</w:t>
      </w:r>
      <w:proofErr w:type="spellEnd"/>
      <w:r w:rsidR="00F171F8" w:rsidRPr="00924847">
        <w:rPr>
          <w:rFonts w:asciiTheme="majorHAnsi" w:hAnsiTheme="majorHAnsi" w:cstheme="majorHAnsi"/>
          <w:sz w:val="20"/>
          <w:szCs w:val="20"/>
        </w:rPr>
        <w:t xml:space="preserve"> (a), </w:t>
      </w:r>
      <w:proofErr w:type="spellStart"/>
      <w:r w:rsidR="00ED6332" w:rsidRPr="00924847">
        <w:rPr>
          <w:rFonts w:asciiTheme="majorHAnsi" w:hAnsiTheme="majorHAnsi" w:cstheme="majorHAnsi"/>
          <w:i/>
          <w:iCs/>
          <w:sz w:val="20"/>
          <w:szCs w:val="20"/>
        </w:rPr>
        <w:t>Horornis</w:t>
      </w:r>
      <w:proofErr w:type="spellEnd"/>
      <w:r w:rsidR="00ED6332" w:rsidRPr="00924847">
        <w:rPr>
          <w:rFonts w:asciiTheme="majorHAnsi" w:hAnsiTheme="majorHAnsi" w:cstheme="majorHAnsi"/>
          <w:i/>
          <w:iCs/>
          <w:sz w:val="20"/>
          <w:szCs w:val="20"/>
        </w:rPr>
        <w:t xml:space="preserve"> </w:t>
      </w:r>
      <w:proofErr w:type="spellStart"/>
      <w:r w:rsidR="00ED6332" w:rsidRPr="00924847">
        <w:rPr>
          <w:rFonts w:asciiTheme="majorHAnsi" w:hAnsiTheme="majorHAnsi" w:cstheme="majorHAnsi"/>
          <w:i/>
          <w:iCs/>
          <w:sz w:val="20"/>
          <w:szCs w:val="20"/>
        </w:rPr>
        <w:t>diphone</w:t>
      </w:r>
      <w:proofErr w:type="spellEnd"/>
      <w:r w:rsidR="00F171F8" w:rsidRPr="00924847">
        <w:rPr>
          <w:rFonts w:asciiTheme="majorHAnsi" w:hAnsiTheme="majorHAnsi" w:cstheme="majorHAnsi"/>
          <w:sz w:val="20"/>
          <w:szCs w:val="20"/>
        </w:rPr>
        <w:t xml:space="preserve"> (b), and </w:t>
      </w:r>
      <w:proofErr w:type="spellStart"/>
      <w:r w:rsidR="00ED6332" w:rsidRPr="00924847">
        <w:rPr>
          <w:rFonts w:asciiTheme="majorHAnsi" w:hAnsiTheme="majorHAnsi" w:cstheme="majorHAnsi"/>
          <w:i/>
          <w:iCs/>
          <w:sz w:val="20"/>
          <w:szCs w:val="20"/>
        </w:rPr>
        <w:t>Otus</w:t>
      </w:r>
      <w:proofErr w:type="spellEnd"/>
      <w:r w:rsidR="00ED6332" w:rsidRPr="00924847">
        <w:rPr>
          <w:rFonts w:asciiTheme="majorHAnsi" w:hAnsiTheme="majorHAnsi" w:cstheme="majorHAnsi"/>
          <w:i/>
          <w:iCs/>
          <w:sz w:val="20"/>
          <w:szCs w:val="20"/>
        </w:rPr>
        <w:t xml:space="preserve"> </w:t>
      </w:r>
      <w:proofErr w:type="spellStart"/>
      <w:r w:rsidR="00ED6332" w:rsidRPr="00924847">
        <w:rPr>
          <w:rFonts w:asciiTheme="majorHAnsi" w:hAnsiTheme="majorHAnsi" w:cstheme="majorHAnsi"/>
          <w:i/>
          <w:iCs/>
          <w:sz w:val="20"/>
          <w:szCs w:val="20"/>
        </w:rPr>
        <w:t>elegans</w:t>
      </w:r>
      <w:proofErr w:type="spellEnd"/>
      <w:r w:rsidR="00F171F8" w:rsidRPr="00924847">
        <w:rPr>
          <w:rFonts w:asciiTheme="majorHAnsi" w:hAnsiTheme="majorHAnsi" w:cstheme="majorHAnsi"/>
          <w:sz w:val="20"/>
          <w:szCs w:val="20"/>
        </w:rPr>
        <w:t xml:space="preserve"> (c).</w:t>
      </w:r>
      <w:r w:rsidR="0010085E" w:rsidRPr="00924847">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C14E928" w14:textId="0147C99A" w:rsidR="00F12AB4" w:rsidRPr="00924847" w:rsidRDefault="00156EEE" w:rsidP="0010085E">
      <w:pPr>
        <w:spacing w:line="360" w:lineRule="auto"/>
        <w:jc w:val="center"/>
        <w:rPr>
          <w:rFonts w:asciiTheme="majorHAnsi" w:hAnsiTheme="majorHAnsi" w:cstheme="majorHAnsi"/>
          <w:color w:val="FF0000"/>
          <w:sz w:val="22"/>
          <w:szCs w:val="22"/>
        </w:rPr>
      </w:pPr>
      <w:r w:rsidRPr="00924847">
        <w:rPr>
          <w:rFonts w:asciiTheme="majorHAnsi" w:hAnsiTheme="majorHAnsi" w:cstheme="majorHAnsi"/>
          <w:noProof/>
          <w:color w:val="FF0000"/>
          <w:sz w:val="22"/>
          <w:szCs w:val="22"/>
          <w:lang w:val="en-US"/>
        </w:rPr>
        <w:lastRenderedPageBreak/>
        <w:drawing>
          <wp:inline distT="0" distB="0" distL="0" distR="0" wp14:anchorId="69ECC17A" wp14:editId="2C857604">
            <wp:extent cx="3073940" cy="42406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103449" cy="4281400"/>
                    </a:xfrm>
                    <a:prstGeom prst="rect">
                      <a:avLst/>
                    </a:prstGeom>
                  </pic:spPr>
                </pic:pic>
              </a:graphicData>
            </a:graphic>
          </wp:inline>
        </w:drawing>
      </w:r>
    </w:p>
    <w:p w14:paraId="3FA119DD" w14:textId="4A9E0A12" w:rsidR="00ED6332" w:rsidRPr="00924847" w:rsidRDefault="00ED6332" w:rsidP="00ED6332">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5</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Comparison of temporal </w:t>
      </w:r>
      <w:r w:rsidR="00365695" w:rsidRPr="00924847">
        <w:rPr>
          <w:rFonts w:asciiTheme="majorHAnsi" w:hAnsiTheme="majorHAnsi" w:cstheme="majorHAnsi"/>
          <w:b/>
          <w:bCs/>
          <w:sz w:val="20"/>
          <w:szCs w:val="20"/>
        </w:rPr>
        <w:t>stability</w:t>
      </w:r>
      <w:r w:rsidRPr="00924847">
        <w:rPr>
          <w:rFonts w:asciiTheme="majorHAnsi" w:hAnsiTheme="majorHAnsi" w:cstheme="majorHAnsi"/>
          <w:b/>
          <w:bCs/>
          <w:sz w:val="20"/>
          <w:szCs w:val="20"/>
        </w:rPr>
        <w:t xml:space="preserve"> of species detections before and after the typhoons</w:t>
      </w:r>
      <w:r w:rsidRPr="00924847">
        <w:rPr>
          <w:rFonts w:asciiTheme="majorHAnsi" w:hAnsiTheme="majorHAnsi" w:cstheme="majorHAnsi"/>
          <w:sz w:val="20"/>
          <w:szCs w:val="20"/>
        </w:rPr>
        <w:t xml:space="preserve">. Posterior distributions represent 90,000 </w:t>
      </w:r>
      <w:r w:rsidR="00027477" w:rsidRPr="00924847">
        <w:rPr>
          <w:rFonts w:asciiTheme="majorHAnsi" w:hAnsiTheme="majorHAnsi" w:cstheme="majorHAnsi"/>
          <w:sz w:val="20"/>
          <w:szCs w:val="20"/>
        </w:rPr>
        <w:t xml:space="preserve">post-convergence MCMC </w:t>
      </w:r>
      <w:r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the temporal </w:t>
      </w:r>
      <w:r w:rsidR="00365695" w:rsidRPr="00924847">
        <w:rPr>
          <w:rFonts w:asciiTheme="majorHAnsi" w:hAnsiTheme="majorHAnsi" w:cstheme="majorHAnsi"/>
          <w:sz w:val="20"/>
          <w:szCs w:val="20"/>
        </w:rPr>
        <w:t>stability</w:t>
      </w:r>
      <w:r w:rsidRPr="00924847">
        <w:rPr>
          <w:rFonts w:asciiTheme="majorHAnsi" w:hAnsiTheme="majorHAnsi" w:cstheme="majorHAnsi"/>
          <w:sz w:val="20"/>
          <w:szCs w:val="20"/>
        </w:rPr>
        <w:t xml:space="preserve"> of automated species vocalisation detections (all species). Non-zero-spanning credible intervals are marked with *, while circles indicate zero-spanning credible intervals (no change based on the posterior distribution). Draws </w:t>
      </w:r>
      <w:proofErr w:type="gramStart"/>
      <w:r w:rsidRPr="00924847">
        <w:rPr>
          <w:rFonts w:asciiTheme="majorHAnsi" w:hAnsiTheme="majorHAnsi" w:cstheme="majorHAnsi"/>
          <w:sz w:val="20"/>
          <w:szCs w:val="20"/>
        </w:rPr>
        <w:t>are shown</w:t>
      </w:r>
      <w:proofErr w:type="gramEnd"/>
      <w:r w:rsidRPr="00924847">
        <w:rPr>
          <w:rFonts w:asciiTheme="majorHAnsi" w:hAnsiTheme="majorHAnsi" w:cstheme="majorHAnsi"/>
          <w:sz w:val="20"/>
          <w:szCs w:val="20"/>
        </w:rPr>
        <w:t xml:space="preserve"> per site, ordered from most forested (top) to most developed (bottom) based on principle component axis 1 of the land use dimensionality reduction (Fig. S1).</w:t>
      </w:r>
      <w:r w:rsidR="004E1143" w:rsidRPr="00924847">
        <w:rPr>
          <w:rFonts w:asciiTheme="majorHAnsi" w:hAnsiTheme="majorHAnsi" w:cstheme="majorHAnsi"/>
          <w:sz w:val="20"/>
          <w:szCs w:val="20"/>
        </w:rPr>
        <w:t xml:space="preserve"> See Figure S</w:t>
      </w:r>
      <w:r w:rsidR="007A5895" w:rsidRPr="00924847">
        <w:rPr>
          <w:rFonts w:asciiTheme="majorHAnsi" w:hAnsiTheme="majorHAnsi" w:cstheme="majorHAnsi"/>
          <w:sz w:val="20"/>
          <w:szCs w:val="20"/>
        </w:rPr>
        <w:t>6</w:t>
      </w:r>
      <w:r w:rsidR="004E1143" w:rsidRPr="00924847">
        <w:rPr>
          <w:rFonts w:asciiTheme="majorHAnsi" w:hAnsiTheme="majorHAnsi" w:cstheme="majorHAnsi"/>
          <w:sz w:val="20"/>
          <w:szCs w:val="20"/>
        </w:rPr>
        <w:t xml:space="preserve"> for posterior draws of individual species. </w:t>
      </w:r>
    </w:p>
    <w:p w14:paraId="3783669C" w14:textId="1B352AEE" w:rsidR="00F12AB4" w:rsidRPr="00924847" w:rsidRDefault="00F12AB4" w:rsidP="00F10BE4">
      <w:pPr>
        <w:spacing w:line="360" w:lineRule="auto"/>
        <w:rPr>
          <w:rFonts w:asciiTheme="majorHAnsi" w:hAnsiTheme="majorHAnsi" w:cstheme="majorHAnsi"/>
          <w:color w:val="FF0000"/>
          <w:sz w:val="22"/>
          <w:szCs w:val="22"/>
        </w:rPr>
      </w:pPr>
    </w:p>
    <w:p w14:paraId="480EABF9" w14:textId="2B344030" w:rsidR="0039237A" w:rsidRPr="00924847" w:rsidRDefault="00DF788D" w:rsidP="00DF788D">
      <w:pPr>
        <w:spacing w:line="360" w:lineRule="auto"/>
        <w:ind w:firstLine="720"/>
        <w:rPr>
          <w:rFonts w:asciiTheme="majorHAnsi" w:hAnsiTheme="majorHAnsi" w:cstheme="majorHAnsi"/>
          <w:sz w:val="22"/>
          <w:szCs w:val="22"/>
        </w:rPr>
      </w:pPr>
      <w:commentRangeStart w:id="86"/>
      <w:r w:rsidRPr="00924847">
        <w:rPr>
          <w:rFonts w:asciiTheme="majorHAnsi" w:hAnsiTheme="majorHAnsi" w:cstheme="majorHAnsi"/>
          <w:sz w:val="22"/>
          <w:szCs w:val="22"/>
        </w:rPr>
        <w:t xml:space="preserve">When modelling the effects of typhoons, land use, and species identity on spatial variability of bird detections through time, </w:t>
      </w:r>
      <w:commentRangeStart w:id="87"/>
      <w:r w:rsidRPr="00924847">
        <w:rPr>
          <w:rFonts w:asciiTheme="majorHAnsi" w:hAnsiTheme="majorHAnsi" w:cstheme="majorHAnsi"/>
          <w:sz w:val="22"/>
          <w:szCs w:val="22"/>
        </w:rPr>
        <w:t xml:space="preserve">break-point models </w:t>
      </w:r>
      <w:r w:rsidR="0039237A" w:rsidRPr="00924847">
        <w:rPr>
          <w:rFonts w:asciiTheme="majorHAnsi" w:hAnsiTheme="majorHAnsi" w:cstheme="majorHAnsi"/>
          <w:sz w:val="22"/>
          <w:szCs w:val="22"/>
        </w:rPr>
        <w:t xml:space="preserve">were </w:t>
      </w:r>
      <w:r w:rsidR="00E245FD" w:rsidRPr="00924847">
        <w:rPr>
          <w:rFonts w:asciiTheme="majorHAnsi" w:hAnsiTheme="majorHAnsi" w:cstheme="majorHAnsi"/>
          <w:sz w:val="22"/>
          <w:szCs w:val="22"/>
        </w:rPr>
        <w:t xml:space="preserve">not selected based on </w:t>
      </w:r>
      <w:commentRangeEnd w:id="87"/>
      <w:r w:rsidR="0075506B">
        <w:rPr>
          <w:rStyle w:val="CommentReference"/>
        </w:rPr>
        <w:commentReference w:id="87"/>
      </w:r>
      <w:r w:rsidR="00E245FD" w:rsidRPr="00924847">
        <w:rPr>
          <w:rFonts w:asciiTheme="majorHAnsi" w:hAnsiTheme="majorHAnsi" w:cstheme="majorHAnsi"/>
          <w:sz w:val="22"/>
          <w:szCs w:val="22"/>
        </w:rPr>
        <w:t>Likelihood Ratio tests (</w:t>
      </w:r>
      <w:r w:rsidR="00124049" w:rsidRPr="00924847">
        <w:rPr>
          <w:rFonts w:asciiTheme="majorHAnsi" w:hAnsiTheme="majorHAnsi" w:cstheme="majorHAnsi"/>
          <w:sz w:val="22"/>
          <w:szCs w:val="22"/>
        </w:rPr>
        <w:t xml:space="preserve">Spatial variability across all sites: </w:t>
      </w:r>
      <w:r w:rsidR="00E245FD" w:rsidRPr="00924847">
        <w:rPr>
          <w:rFonts w:asciiTheme="majorHAnsi" w:hAnsiTheme="majorHAnsi" w:cstheme="majorHAnsi"/>
          <w:sz w:val="22"/>
          <w:szCs w:val="22"/>
        </w:rPr>
        <w:t>L</w:t>
      </w:r>
      <w:r w:rsidR="00124049" w:rsidRPr="00924847">
        <w:rPr>
          <w:rFonts w:asciiTheme="majorHAnsi" w:hAnsiTheme="majorHAnsi" w:cstheme="majorHAnsi"/>
          <w:sz w:val="22"/>
          <w:szCs w:val="22"/>
        </w:rPr>
        <w:t>.Ratio</w:t>
      </w:r>
      <w:r w:rsidR="00124049" w:rsidRPr="00924847">
        <w:rPr>
          <w:rFonts w:asciiTheme="majorHAnsi" w:hAnsiTheme="majorHAnsi" w:cstheme="majorHAnsi"/>
          <w:sz w:val="22"/>
          <w:szCs w:val="22"/>
          <w:vertAlign w:val="subscript"/>
        </w:rPr>
        <w:t>13,7</w:t>
      </w:r>
      <w:r w:rsidR="00124049" w:rsidRPr="00924847">
        <w:rPr>
          <w:rFonts w:asciiTheme="majorHAnsi" w:hAnsiTheme="majorHAnsi" w:cstheme="majorHAnsi"/>
          <w:sz w:val="22"/>
          <w:szCs w:val="22"/>
        </w:rPr>
        <w:t xml:space="preserve"> = 6.98,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0.32; within land use categories: L.Ratio</w:t>
      </w:r>
      <w:r w:rsidR="00124049" w:rsidRPr="00924847">
        <w:rPr>
          <w:rFonts w:asciiTheme="majorHAnsi" w:hAnsiTheme="majorHAnsi" w:cstheme="majorHAnsi"/>
          <w:sz w:val="22"/>
          <w:szCs w:val="22"/>
          <w:vertAlign w:val="subscript"/>
        </w:rPr>
        <w:t>20,10</w:t>
      </w:r>
      <w:r w:rsidR="00124049" w:rsidRPr="00924847">
        <w:rPr>
          <w:rFonts w:asciiTheme="majorHAnsi" w:hAnsiTheme="majorHAnsi" w:cstheme="majorHAnsi"/>
          <w:sz w:val="22"/>
          <w:szCs w:val="22"/>
        </w:rPr>
        <w:t xml:space="preserve"> = 16.2,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0.093</w:t>
      </w:r>
      <w:r w:rsidR="00E245FD"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w:t>
      </w:r>
      <w:r w:rsidR="0090065E" w:rsidRPr="00924847">
        <w:rPr>
          <w:rFonts w:asciiTheme="majorHAnsi" w:hAnsiTheme="majorHAnsi" w:cstheme="majorHAnsi"/>
          <w:sz w:val="22"/>
          <w:szCs w:val="22"/>
        </w:rPr>
        <w:t>T</w:t>
      </w:r>
      <w:r w:rsidR="00124049" w:rsidRPr="00924847">
        <w:rPr>
          <w:rFonts w:asciiTheme="majorHAnsi" w:hAnsiTheme="majorHAnsi" w:cstheme="majorHAnsi"/>
          <w:sz w:val="22"/>
          <w:szCs w:val="22"/>
        </w:rPr>
        <w:t>here was</w:t>
      </w:r>
      <w:r w:rsidR="0090065E" w:rsidRPr="00924847">
        <w:rPr>
          <w:rFonts w:asciiTheme="majorHAnsi" w:hAnsiTheme="majorHAnsi" w:cstheme="majorHAnsi"/>
          <w:sz w:val="22"/>
          <w:szCs w:val="22"/>
        </w:rPr>
        <w:t>, therefore,</w:t>
      </w:r>
      <w:r w:rsidR="0039237A" w:rsidRPr="00924847">
        <w:rPr>
          <w:rFonts w:asciiTheme="majorHAnsi" w:hAnsiTheme="majorHAnsi" w:cstheme="majorHAnsi"/>
          <w:sz w:val="22"/>
          <w:szCs w:val="22"/>
        </w:rPr>
        <w:t xml:space="preserve"> no significant post-typhoon change in spatial variability of species detections either overall or when broken down by land use </w:t>
      </w:r>
      <w:commentRangeEnd w:id="86"/>
      <w:r w:rsidR="00E56F3C">
        <w:rPr>
          <w:rStyle w:val="CommentReference"/>
        </w:rPr>
        <w:commentReference w:id="86"/>
      </w:r>
      <w:r w:rsidR="0039237A" w:rsidRPr="00924847">
        <w:rPr>
          <w:rFonts w:asciiTheme="majorHAnsi" w:hAnsiTheme="majorHAnsi" w:cstheme="majorHAnsi"/>
          <w:sz w:val="22"/>
          <w:szCs w:val="22"/>
        </w:rPr>
        <w:t xml:space="preserve">(Fig. </w:t>
      </w:r>
      <w:r w:rsidR="007B4D72" w:rsidRPr="00924847">
        <w:rPr>
          <w:rFonts w:asciiTheme="majorHAnsi" w:hAnsiTheme="majorHAnsi" w:cstheme="majorHAnsi"/>
          <w:sz w:val="22"/>
          <w:szCs w:val="22"/>
        </w:rPr>
        <w:t>6</w:t>
      </w:r>
      <w:r w:rsidR="0039237A"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Before the typhoons, </w:t>
      </w:r>
      <w:proofErr w:type="spellStart"/>
      <w:r w:rsidRPr="00924847">
        <w:rPr>
          <w:rFonts w:asciiTheme="majorHAnsi" w:hAnsiTheme="majorHAnsi" w:cstheme="majorHAnsi"/>
          <w:i/>
          <w:iCs/>
          <w:sz w:val="22"/>
          <w:szCs w:val="22"/>
        </w:rPr>
        <w:t>Otus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elegans</w:t>
      </w:r>
      <w:proofErr w:type="spellEnd"/>
      <w:r w:rsidRPr="00924847">
        <w:rPr>
          <w:rFonts w:asciiTheme="majorHAnsi" w:hAnsiTheme="majorHAnsi" w:cstheme="majorHAnsi"/>
          <w:sz w:val="22"/>
          <w:szCs w:val="22"/>
        </w:rPr>
        <w:t xml:space="preserve"> had highest spatial variability in detections, and after the </w:t>
      </w:r>
      <w:proofErr w:type="gramStart"/>
      <w:r w:rsidRPr="00924847">
        <w:rPr>
          <w:rFonts w:asciiTheme="majorHAnsi" w:hAnsiTheme="majorHAnsi" w:cstheme="majorHAnsi"/>
          <w:sz w:val="22"/>
          <w:szCs w:val="22"/>
        </w:rPr>
        <w:t>typhoons</w:t>
      </w:r>
      <w:proofErr w:type="gramEnd"/>
      <w:r w:rsidRPr="00924847">
        <w:rPr>
          <w:rFonts w:asciiTheme="majorHAnsi" w:hAnsiTheme="majorHAnsi" w:cstheme="majorHAnsi"/>
          <w:sz w:val="22"/>
          <w:szCs w:val="22"/>
        </w:rPr>
        <w:t xml:space="preserve"> its spatial variability remained higher than that of </w:t>
      </w:r>
      <w:proofErr w:type="spellStart"/>
      <w:r w:rsidRPr="00924847">
        <w:rPr>
          <w:rFonts w:asciiTheme="majorHAnsi" w:hAnsiTheme="majorHAnsi" w:cstheme="majorHAnsi"/>
          <w:i/>
          <w:iCs/>
          <w:sz w:val="22"/>
          <w:szCs w:val="22"/>
        </w:rPr>
        <w:t>Corvus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but not of </w:t>
      </w:r>
      <w:proofErr w:type="spellStart"/>
      <w:r w:rsidRPr="00924847">
        <w:rPr>
          <w:rFonts w:asciiTheme="majorHAnsi" w:hAnsiTheme="majorHAnsi" w:cstheme="majorHAnsi"/>
          <w:i/>
          <w:iCs/>
          <w:sz w:val="22"/>
          <w:szCs w:val="22"/>
        </w:rPr>
        <w:t>Horornis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diphone</w:t>
      </w:r>
      <w:proofErr w:type="spellEnd"/>
      <w:r w:rsidRPr="00924847">
        <w:rPr>
          <w:rFonts w:asciiTheme="majorHAnsi" w:hAnsiTheme="majorHAnsi" w:cstheme="majorHAnsi"/>
          <w:sz w:val="22"/>
          <w:szCs w:val="22"/>
        </w:rPr>
        <w:t xml:space="preserve"> (Fig. 6a). </w:t>
      </w:r>
      <w:r w:rsidR="00B8544C" w:rsidRPr="00924847">
        <w:rPr>
          <w:rFonts w:asciiTheme="majorHAnsi" w:hAnsiTheme="majorHAnsi" w:cstheme="majorHAnsi"/>
          <w:sz w:val="22"/>
          <w:szCs w:val="22"/>
        </w:rPr>
        <w:t>When</w:t>
      </w:r>
      <w:r w:rsidRPr="00924847">
        <w:rPr>
          <w:rFonts w:asciiTheme="majorHAnsi" w:hAnsiTheme="majorHAnsi" w:cstheme="majorHAnsi"/>
          <w:sz w:val="22"/>
          <w:szCs w:val="22"/>
        </w:rPr>
        <w:t xml:space="preserve"> further broken down by land use, species did not </w:t>
      </w:r>
      <w:r w:rsidR="0090065E" w:rsidRPr="00924847">
        <w:rPr>
          <w:rFonts w:asciiTheme="majorHAnsi" w:hAnsiTheme="majorHAnsi" w:cstheme="majorHAnsi"/>
          <w:sz w:val="22"/>
          <w:szCs w:val="22"/>
        </w:rPr>
        <w:t xml:space="preserve">vary </w:t>
      </w:r>
      <w:r w:rsidRPr="00924847">
        <w:rPr>
          <w:rFonts w:asciiTheme="majorHAnsi" w:hAnsiTheme="majorHAnsi" w:cstheme="majorHAnsi"/>
          <w:sz w:val="22"/>
          <w:szCs w:val="22"/>
        </w:rPr>
        <w:t xml:space="preserve">in their land use-specific spatial variability </w:t>
      </w:r>
      <w:r w:rsidRPr="00924847">
        <w:rPr>
          <w:rFonts w:asciiTheme="majorHAnsi" w:hAnsiTheme="majorHAnsi" w:cstheme="majorHAnsi"/>
          <w:sz w:val="22"/>
          <w:szCs w:val="22"/>
        </w:rPr>
        <w:lastRenderedPageBreak/>
        <w:t xml:space="preserve">before the typhoons. However, after the typhoons, </w:t>
      </w:r>
      <w:r w:rsidRPr="00924847">
        <w:rPr>
          <w:rFonts w:asciiTheme="majorHAnsi" w:hAnsiTheme="majorHAnsi" w:cstheme="majorHAnsi"/>
          <w:i/>
          <w:iCs/>
          <w:sz w:val="22"/>
          <w:szCs w:val="22"/>
        </w:rPr>
        <w:t xml:space="preserve">O. </w:t>
      </w:r>
      <w:proofErr w:type="spellStart"/>
      <w:r w:rsidRPr="00924847">
        <w:rPr>
          <w:rFonts w:asciiTheme="majorHAnsi" w:hAnsiTheme="majorHAnsi" w:cstheme="majorHAnsi"/>
          <w:i/>
          <w:iCs/>
          <w:sz w:val="22"/>
          <w:szCs w:val="22"/>
        </w:rPr>
        <w:t>elegans</w:t>
      </w:r>
      <w:proofErr w:type="spellEnd"/>
      <w:r w:rsidRPr="00924847">
        <w:rPr>
          <w:rFonts w:asciiTheme="majorHAnsi" w:hAnsiTheme="majorHAnsi" w:cstheme="majorHAnsi"/>
          <w:sz w:val="22"/>
          <w:szCs w:val="22"/>
        </w:rPr>
        <w:t xml:space="preserve"> had higher spatial variability in detections among forested sites than did </w:t>
      </w:r>
      <w:r w:rsidRPr="00924847">
        <w:rPr>
          <w:rFonts w:asciiTheme="majorHAnsi" w:hAnsiTheme="majorHAnsi" w:cstheme="majorHAnsi"/>
          <w:i/>
          <w:iCs/>
          <w:sz w:val="22"/>
          <w:szCs w:val="22"/>
        </w:rPr>
        <w:t xml:space="preserve">C.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(Fig. 6b). </w:t>
      </w:r>
    </w:p>
    <w:p w14:paraId="2350846F" w14:textId="1660A06A" w:rsidR="00BD6339" w:rsidRPr="00924847" w:rsidRDefault="00BD6339" w:rsidP="00F10BE4">
      <w:pPr>
        <w:spacing w:line="360" w:lineRule="auto"/>
        <w:rPr>
          <w:rFonts w:asciiTheme="majorHAnsi" w:hAnsiTheme="majorHAnsi" w:cstheme="majorHAnsi"/>
          <w:color w:val="FF0000"/>
        </w:rPr>
      </w:pPr>
    </w:p>
    <w:p w14:paraId="0914506D" w14:textId="54D1B1F0" w:rsidR="00BD6339" w:rsidRPr="00924847" w:rsidRDefault="00FD5E37" w:rsidP="008B4FE7">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Pr="00924847" w:rsidRDefault="00ED6332" w:rsidP="00E32623">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6</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Spatial variability of automated daily species detections through time</w:t>
      </w:r>
      <w:r w:rsidRPr="00924847">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proofErr w:type="spellStart"/>
      <w:r w:rsidRPr="00924847">
        <w:rPr>
          <w:rFonts w:asciiTheme="majorHAnsi" w:hAnsiTheme="majorHAnsi" w:cstheme="majorHAnsi"/>
          <w:i/>
          <w:iCs/>
          <w:sz w:val="20"/>
          <w:szCs w:val="20"/>
        </w:rPr>
        <w:t>Corvus</w:t>
      </w:r>
      <w:proofErr w:type="spellEnd"/>
      <w:r w:rsidRPr="00924847">
        <w:rPr>
          <w:rFonts w:asciiTheme="majorHAnsi" w:hAnsiTheme="majorHAnsi" w:cstheme="majorHAnsi"/>
          <w:i/>
          <w:iCs/>
          <w:sz w:val="20"/>
          <w:szCs w:val="20"/>
        </w:rPr>
        <w:t xml:space="preserve"> </w:t>
      </w:r>
      <w:proofErr w:type="spellStart"/>
      <w:r w:rsidRPr="00924847">
        <w:rPr>
          <w:rFonts w:asciiTheme="majorHAnsi" w:hAnsiTheme="majorHAnsi" w:cstheme="majorHAnsi"/>
          <w:i/>
          <w:iCs/>
          <w:sz w:val="20"/>
          <w:szCs w:val="20"/>
        </w:rPr>
        <w:t>macrorhynchos</w:t>
      </w:r>
      <w:proofErr w:type="spellEnd"/>
      <w:r w:rsidRPr="00924847">
        <w:rPr>
          <w:rFonts w:asciiTheme="majorHAnsi" w:hAnsiTheme="majorHAnsi" w:cstheme="majorHAnsi"/>
          <w:sz w:val="20"/>
          <w:szCs w:val="20"/>
        </w:rPr>
        <w:t xml:space="preserve"> (darkest), </w:t>
      </w:r>
      <w:proofErr w:type="spellStart"/>
      <w:r w:rsidRPr="00924847">
        <w:rPr>
          <w:rFonts w:asciiTheme="majorHAnsi" w:hAnsiTheme="majorHAnsi" w:cstheme="majorHAnsi"/>
          <w:i/>
          <w:iCs/>
          <w:sz w:val="20"/>
          <w:szCs w:val="20"/>
        </w:rPr>
        <w:t>Horornis</w:t>
      </w:r>
      <w:proofErr w:type="spellEnd"/>
      <w:r w:rsidRPr="00924847">
        <w:rPr>
          <w:rFonts w:asciiTheme="majorHAnsi" w:hAnsiTheme="majorHAnsi" w:cstheme="majorHAnsi"/>
          <w:i/>
          <w:iCs/>
          <w:sz w:val="20"/>
          <w:szCs w:val="20"/>
        </w:rPr>
        <w:t xml:space="preserve"> </w:t>
      </w:r>
      <w:proofErr w:type="spellStart"/>
      <w:r w:rsidRPr="00924847">
        <w:rPr>
          <w:rFonts w:asciiTheme="majorHAnsi" w:hAnsiTheme="majorHAnsi" w:cstheme="majorHAnsi"/>
          <w:i/>
          <w:iCs/>
          <w:sz w:val="20"/>
          <w:szCs w:val="20"/>
        </w:rPr>
        <w:t>diphone</w:t>
      </w:r>
      <w:proofErr w:type="spellEnd"/>
      <w:r w:rsidRPr="00924847">
        <w:rPr>
          <w:rFonts w:asciiTheme="majorHAnsi" w:hAnsiTheme="majorHAnsi" w:cstheme="majorHAnsi"/>
          <w:sz w:val="20"/>
          <w:szCs w:val="20"/>
        </w:rPr>
        <w:t xml:space="preserve">, and </w:t>
      </w:r>
      <w:proofErr w:type="spellStart"/>
      <w:r w:rsidRPr="00924847">
        <w:rPr>
          <w:rFonts w:asciiTheme="majorHAnsi" w:hAnsiTheme="majorHAnsi" w:cstheme="majorHAnsi"/>
          <w:i/>
          <w:iCs/>
          <w:sz w:val="20"/>
          <w:szCs w:val="20"/>
        </w:rPr>
        <w:t>Otus</w:t>
      </w:r>
      <w:proofErr w:type="spellEnd"/>
      <w:r w:rsidRPr="00924847">
        <w:rPr>
          <w:rFonts w:asciiTheme="majorHAnsi" w:hAnsiTheme="majorHAnsi" w:cstheme="majorHAnsi"/>
          <w:i/>
          <w:iCs/>
          <w:sz w:val="20"/>
          <w:szCs w:val="20"/>
        </w:rPr>
        <w:t xml:space="preserve"> </w:t>
      </w:r>
      <w:proofErr w:type="spellStart"/>
      <w:r w:rsidRPr="00924847">
        <w:rPr>
          <w:rFonts w:asciiTheme="majorHAnsi" w:hAnsiTheme="majorHAnsi" w:cstheme="majorHAnsi"/>
          <w:i/>
          <w:iCs/>
          <w:sz w:val="20"/>
          <w:szCs w:val="20"/>
        </w:rPr>
        <w:t>elegans</w:t>
      </w:r>
      <w:proofErr w:type="spellEnd"/>
      <w:r w:rsidRPr="00924847">
        <w:rPr>
          <w:rFonts w:asciiTheme="majorHAnsi" w:hAnsiTheme="majorHAnsi" w:cstheme="majorHAnsi"/>
          <w:sz w:val="20"/>
          <w:szCs w:val="20"/>
        </w:rPr>
        <w:t xml:space="preserve"> (lightest). Dashed lines delineate the pre- and post-typhoon periods. </w:t>
      </w:r>
      <w:proofErr w:type="gramStart"/>
      <w:r w:rsidRPr="00924847">
        <w:rPr>
          <w:rFonts w:asciiTheme="majorHAnsi" w:hAnsiTheme="majorHAnsi" w:cstheme="majorHAnsi"/>
          <w:sz w:val="20"/>
          <w:szCs w:val="20"/>
        </w:rPr>
        <w:t>Right panels show the 95% confidence intervals of spatial variability of daily species detections across all sites (a) or separated by land use (b) for the pre-typhoon (circles) and post-typhoon (triangles) periods.</w:t>
      </w:r>
      <w:proofErr w:type="gramEnd"/>
      <w:r w:rsidRPr="00924847">
        <w:rPr>
          <w:rFonts w:asciiTheme="majorHAnsi" w:hAnsiTheme="majorHAnsi" w:cstheme="majorHAnsi"/>
          <w:sz w:val="20"/>
          <w:szCs w:val="20"/>
        </w:rPr>
        <w:t xml:space="preserve"> </w:t>
      </w:r>
      <w:commentRangeStart w:id="88"/>
      <w:r w:rsidR="00E32623" w:rsidRPr="00924847">
        <w:rPr>
          <w:rFonts w:asciiTheme="majorHAnsi" w:hAnsiTheme="majorHAnsi" w:cstheme="majorHAnsi"/>
          <w:sz w:val="20"/>
          <w:szCs w:val="20"/>
        </w:rPr>
        <w:t xml:space="preserve">Significant pairwise contrasts </w:t>
      </w:r>
      <w:proofErr w:type="gramStart"/>
      <w:r w:rsidR="00E32623" w:rsidRPr="00924847">
        <w:rPr>
          <w:rFonts w:asciiTheme="majorHAnsi" w:hAnsiTheme="majorHAnsi" w:cstheme="majorHAnsi"/>
          <w:sz w:val="20"/>
          <w:szCs w:val="20"/>
        </w:rPr>
        <w:t>are denoted</w:t>
      </w:r>
      <w:proofErr w:type="gramEnd"/>
      <w:r w:rsidR="00E32623" w:rsidRPr="00924847">
        <w:rPr>
          <w:rFonts w:asciiTheme="majorHAnsi" w:hAnsiTheme="majorHAnsi" w:cstheme="majorHAnsi"/>
          <w:sz w:val="20"/>
          <w:szCs w:val="20"/>
        </w:rPr>
        <w:t xml:space="preserve"> with subscript/superscript letters. </w:t>
      </w:r>
      <w:commentRangeEnd w:id="88"/>
      <w:r w:rsidR="002C20AD">
        <w:rPr>
          <w:rStyle w:val="CommentReference"/>
        </w:rPr>
        <w:commentReference w:id="88"/>
      </w:r>
    </w:p>
    <w:p w14:paraId="68536FCF" w14:textId="77777777" w:rsidR="005D6D43" w:rsidRPr="00924847" w:rsidRDefault="005D6D43" w:rsidP="00F10BE4">
      <w:pPr>
        <w:spacing w:line="360" w:lineRule="auto"/>
        <w:rPr>
          <w:rFonts w:asciiTheme="majorHAnsi" w:hAnsiTheme="majorHAnsi" w:cstheme="majorHAnsi"/>
        </w:rPr>
      </w:pPr>
    </w:p>
    <w:p w14:paraId="0F1E98CB" w14:textId="3470E532" w:rsidR="00664200" w:rsidRPr="00924847" w:rsidRDefault="00664200" w:rsidP="00A91369">
      <w:pPr>
        <w:spacing w:line="360" w:lineRule="auto"/>
        <w:rPr>
          <w:rFonts w:asciiTheme="majorHAnsi" w:hAnsiTheme="majorHAnsi" w:cstheme="majorHAnsi"/>
          <w:b/>
          <w:bCs/>
        </w:rPr>
      </w:pPr>
      <w:r w:rsidRPr="00924847">
        <w:rPr>
          <w:rFonts w:asciiTheme="majorHAnsi" w:hAnsiTheme="majorHAnsi" w:cstheme="majorHAnsi"/>
          <w:b/>
          <w:bCs/>
        </w:rPr>
        <w:t>Discussion</w:t>
      </w:r>
    </w:p>
    <w:p w14:paraId="5AA3F6AB" w14:textId="0D65F375" w:rsidR="00ED7D7F" w:rsidRDefault="00934D83" w:rsidP="00C0357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This</w:t>
      </w:r>
      <w:r w:rsidR="00B5485B" w:rsidRPr="00924847">
        <w:rPr>
          <w:rFonts w:asciiTheme="majorHAnsi" w:hAnsiTheme="majorHAnsi" w:cstheme="majorHAnsi"/>
          <w:sz w:val="22"/>
          <w:szCs w:val="22"/>
        </w:rPr>
        <w:t xml:space="preserve"> study </w:t>
      </w:r>
      <w:r w:rsidR="0078310F" w:rsidRPr="00924847">
        <w:rPr>
          <w:rFonts w:asciiTheme="majorHAnsi" w:hAnsiTheme="majorHAnsi" w:cstheme="majorHAnsi"/>
          <w:sz w:val="22"/>
          <w:szCs w:val="22"/>
        </w:rPr>
        <w:t xml:space="preserve">leverages </w:t>
      </w:r>
      <w:del w:id="89" w:author="Nicholas Friedman" w:date="2023-01-05T17:33:00Z">
        <w:r w:rsidR="0078310F" w:rsidRPr="00924847" w:rsidDel="00383FEC">
          <w:rPr>
            <w:rFonts w:asciiTheme="majorHAnsi" w:hAnsiTheme="majorHAnsi" w:cstheme="majorHAnsi"/>
            <w:sz w:val="22"/>
            <w:szCs w:val="22"/>
          </w:rPr>
          <w:delText xml:space="preserve">high </w:delText>
        </w:r>
      </w:del>
      <w:ins w:id="90" w:author="Nicholas Friedman" w:date="2023-01-05T17:33:00Z">
        <w:r w:rsidR="00383FEC" w:rsidRPr="00924847">
          <w:rPr>
            <w:rFonts w:asciiTheme="majorHAnsi" w:hAnsiTheme="majorHAnsi" w:cstheme="majorHAnsi"/>
            <w:sz w:val="22"/>
            <w:szCs w:val="22"/>
          </w:rPr>
          <w:t>high</w:t>
        </w:r>
        <w:r w:rsidR="00383FEC">
          <w:rPr>
            <w:rFonts w:asciiTheme="majorHAnsi" w:hAnsiTheme="majorHAnsi" w:cstheme="majorHAnsi"/>
            <w:sz w:val="22"/>
            <w:szCs w:val="22"/>
          </w:rPr>
          <w:t>-</w:t>
        </w:r>
      </w:ins>
      <w:r w:rsidR="0078310F" w:rsidRPr="00924847">
        <w:rPr>
          <w:rFonts w:asciiTheme="majorHAnsi" w:hAnsiTheme="majorHAnsi" w:cstheme="majorHAnsi"/>
          <w:sz w:val="22"/>
          <w:szCs w:val="22"/>
        </w:rPr>
        <w:t>resolution acoustic monitoring data from an island-wide sensor array to record ecological responses to extreme w</w:t>
      </w:r>
      <w:r w:rsidR="0078310F">
        <w:rPr>
          <w:rFonts w:asciiTheme="majorHAnsi" w:hAnsiTheme="majorHAnsi" w:cstheme="majorHAnsi"/>
          <w:sz w:val="22"/>
          <w:szCs w:val="22"/>
        </w:rPr>
        <w:t>eather events in the form of two large typhoons.</w:t>
      </w:r>
      <w:r w:rsidR="00D459F1">
        <w:rPr>
          <w:rFonts w:asciiTheme="majorHAnsi" w:hAnsiTheme="majorHAnsi" w:cstheme="majorHAnsi"/>
          <w:sz w:val="22"/>
          <w:szCs w:val="22"/>
        </w:rPr>
        <w:t xml:space="preserve"> We found no land use effects on most dimensions of stability measured</w:t>
      </w:r>
      <w:r w:rsidR="0090065E">
        <w:rPr>
          <w:rFonts w:asciiTheme="majorHAnsi" w:hAnsiTheme="majorHAnsi" w:cstheme="majorHAnsi"/>
          <w:sz w:val="22"/>
          <w:szCs w:val="22"/>
        </w:rPr>
        <w:t>. However, we found</w:t>
      </w:r>
      <w:r w:rsidR="00D459F1">
        <w:rPr>
          <w:rFonts w:asciiTheme="majorHAnsi" w:hAnsiTheme="majorHAnsi" w:cstheme="majorHAnsi"/>
          <w:sz w:val="22"/>
          <w:szCs w:val="22"/>
        </w:rPr>
        <w:t xml:space="preserve"> post-typhoon increases in the spatial variability of </w:t>
      </w:r>
      <w:proofErr w:type="spellStart"/>
      <w:r w:rsidR="00D459F1">
        <w:rPr>
          <w:rFonts w:asciiTheme="majorHAnsi" w:hAnsiTheme="majorHAnsi" w:cstheme="majorHAnsi"/>
          <w:sz w:val="22"/>
          <w:szCs w:val="22"/>
        </w:rPr>
        <w:t>biophony</w:t>
      </w:r>
      <w:proofErr w:type="spellEnd"/>
      <w:r w:rsidR="00D459F1">
        <w:rPr>
          <w:rFonts w:asciiTheme="majorHAnsi" w:hAnsiTheme="majorHAnsi" w:cstheme="majorHAnsi"/>
          <w:sz w:val="22"/>
          <w:szCs w:val="22"/>
        </w:rPr>
        <w:t xml:space="preserve">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and the Normalised Difference Soundscape Index (NDSI) among forested sites</w:t>
      </w:r>
      <w:r w:rsidR="0090065E">
        <w:rPr>
          <w:rFonts w:asciiTheme="majorHAnsi" w:hAnsiTheme="majorHAnsi" w:cstheme="majorHAnsi"/>
          <w:sz w:val="22"/>
          <w:szCs w:val="22"/>
        </w:rPr>
        <w:t>, indicating that the typhoons elicited divergent ecological responses among Okinawa’s forests</w:t>
      </w:r>
      <w:r w:rsidR="00D459F1">
        <w:rPr>
          <w:rFonts w:asciiTheme="majorHAnsi" w:hAnsiTheme="majorHAnsi" w:cstheme="majorHAnsi"/>
          <w:sz w:val="22"/>
          <w:szCs w:val="22"/>
        </w:rPr>
        <w:t xml:space="preserve">. </w:t>
      </w:r>
      <w:r w:rsidR="0090065E">
        <w:rPr>
          <w:rFonts w:asciiTheme="majorHAnsi" w:hAnsiTheme="majorHAnsi" w:cstheme="majorHAnsi"/>
          <w:sz w:val="22"/>
          <w:szCs w:val="22"/>
        </w:rPr>
        <w:t>Moreover</w:t>
      </w:r>
      <w:r w:rsidR="00D459F1">
        <w:rPr>
          <w:rFonts w:asciiTheme="majorHAnsi" w:hAnsiTheme="majorHAnsi" w:cstheme="majorHAnsi"/>
          <w:sz w:val="22"/>
          <w:szCs w:val="22"/>
        </w:rPr>
        <w:t xml:space="preserve">, we detected no </w:t>
      </w:r>
      <w:r w:rsidR="0090065E">
        <w:rPr>
          <w:rFonts w:asciiTheme="majorHAnsi" w:hAnsiTheme="majorHAnsi" w:cstheme="majorHAnsi"/>
          <w:sz w:val="22"/>
          <w:szCs w:val="22"/>
        </w:rPr>
        <w:t xml:space="preserve">such </w:t>
      </w:r>
      <w:r w:rsidR="00D459F1">
        <w:rPr>
          <w:rFonts w:asciiTheme="majorHAnsi" w:hAnsiTheme="majorHAnsi" w:cstheme="majorHAnsi"/>
          <w:sz w:val="22"/>
          <w:szCs w:val="22"/>
        </w:rPr>
        <w:t xml:space="preserve">change </w:t>
      </w:r>
      <w:proofErr w:type="gramStart"/>
      <w:r w:rsidR="00D459F1">
        <w:rPr>
          <w:rFonts w:asciiTheme="majorHAnsi" w:hAnsiTheme="majorHAnsi" w:cstheme="majorHAnsi"/>
          <w:sz w:val="22"/>
          <w:szCs w:val="22"/>
        </w:rPr>
        <w:t>in spatial variability in response to the typhoons</w:t>
      </w:r>
      <w:r w:rsidR="0090065E">
        <w:rPr>
          <w:rFonts w:asciiTheme="majorHAnsi" w:hAnsiTheme="majorHAnsi" w:cstheme="majorHAnsi"/>
          <w:sz w:val="22"/>
          <w:szCs w:val="22"/>
        </w:rPr>
        <w:t xml:space="preserve"> among Okinawa’s developed urban and agricultural sites</w:t>
      </w:r>
      <w:proofErr w:type="gramEnd"/>
      <w:r w:rsidR="00D459F1">
        <w:rPr>
          <w:rFonts w:asciiTheme="majorHAnsi" w:hAnsiTheme="majorHAnsi" w:cstheme="majorHAnsi"/>
          <w:sz w:val="22"/>
          <w:szCs w:val="22"/>
        </w:rPr>
        <w:t xml:space="preserve">. The observed divergence in </w:t>
      </w:r>
      <w:proofErr w:type="spellStart"/>
      <w:r w:rsidR="00D459F1">
        <w:rPr>
          <w:rFonts w:asciiTheme="majorHAnsi" w:hAnsiTheme="majorHAnsi" w:cstheme="majorHAnsi"/>
          <w:sz w:val="22"/>
          <w:szCs w:val="22"/>
        </w:rPr>
        <w:t>biophony</w:t>
      </w:r>
      <w:proofErr w:type="spellEnd"/>
      <w:r w:rsidR="00D459F1">
        <w:rPr>
          <w:rFonts w:asciiTheme="majorHAnsi" w:hAnsiTheme="majorHAnsi" w:cstheme="majorHAnsi"/>
          <w:sz w:val="22"/>
          <w:szCs w:val="22"/>
        </w:rPr>
        <w:t xml:space="preserve"> responses to typhoons among forest</w:t>
      </w:r>
      <w:ins w:id="91" w:author="Nicholas Friedman" w:date="2023-01-05T17:34:00Z">
        <w:r w:rsidR="00383FEC">
          <w:rPr>
            <w:rFonts w:asciiTheme="majorHAnsi" w:hAnsiTheme="majorHAnsi" w:cstheme="majorHAnsi"/>
            <w:sz w:val="22"/>
            <w:szCs w:val="22"/>
          </w:rPr>
          <w:t xml:space="preserve"> sites</w:t>
        </w:r>
      </w:ins>
      <w:r w:rsidR="00D459F1">
        <w:rPr>
          <w:rFonts w:asciiTheme="majorHAnsi" w:hAnsiTheme="majorHAnsi" w:cstheme="majorHAnsi"/>
          <w:sz w:val="22"/>
          <w:szCs w:val="22"/>
        </w:rPr>
        <w:t>, but not developed urban or agricultural</w:t>
      </w:r>
      <w:ins w:id="92" w:author="Nicholas Friedman" w:date="2023-01-05T17:34:00Z">
        <w:r w:rsidR="00383FEC" w:rsidRPr="00383FEC">
          <w:rPr>
            <w:rFonts w:asciiTheme="majorHAnsi" w:hAnsiTheme="majorHAnsi" w:cstheme="majorHAnsi"/>
            <w:sz w:val="22"/>
            <w:szCs w:val="22"/>
          </w:rPr>
          <w:t xml:space="preserve"> </w:t>
        </w:r>
        <w:r w:rsidR="00383FEC">
          <w:rPr>
            <w:rFonts w:asciiTheme="majorHAnsi" w:hAnsiTheme="majorHAnsi" w:cstheme="majorHAnsi"/>
            <w:sz w:val="22"/>
            <w:szCs w:val="22"/>
          </w:rPr>
          <w:t>sites</w:t>
        </w:r>
      </w:ins>
      <w:r w:rsidR="00D459F1">
        <w:rPr>
          <w:rFonts w:asciiTheme="majorHAnsi" w:hAnsiTheme="majorHAnsi" w:cstheme="majorHAnsi"/>
          <w:sz w:val="22"/>
          <w:szCs w:val="22"/>
        </w:rPr>
        <w:t xml:space="preserve">, </w:t>
      </w:r>
      <w:del w:id="93" w:author="Nicholas Friedman" w:date="2023-01-05T17:34:00Z">
        <w:r w:rsidR="00D459F1" w:rsidDel="00383FEC">
          <w:rPr>
            <w:rFonts w:asciiTheme="majorHAnsi" w:hAnsiTheme="majorHAnsi" w:cstheme="majorHAnsi"/>
            <w:sz w:val="22"/>
            <w:szCs w:val="22"/>
          </w:rPr>
          <w:delText xml:space="preserve">sites </w:delText>
        </w:r>
      </w:del>
      <w:r w:rsidR="00D459F1">
        <w:rPr>
          <w:rFonts w:asciiTheme="majorHAnsi" w:hAnsiTheme="majorHAnsi" w:cstheme="majorHAnsi"/>
          <w:sz w:val="22"/>
          <w:szCs w:val="22"/>
        </w:rPr>
        <w:t xml:space="preserve">suggests that land use and habitat change can hinder the reactive capacity </w:t>
      </w:r>
      <w:r w:rsidR="00D459F1">
        <w:rPr>
          <w:rFonts w:asciiTheme="majorHAnsi" w:hAnsiTheme="majorHAnsi" w:cstheme="majorHAnsi"/>
          <w:sz w:val="22"/>
          <w:szCs w:val="22"/>
        </w:rPr>
        <w:lastRenderedPageBreak/>
        <w:t>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w:t>
      </w:r>
      <w:commentRangeStart w:id="94"/>
      <w:r w:rsidR="00C612F7">
        <w:rPr>
          <w:rFonts w:asciiTheme="majorHAnsi" w:hAnsiTheme="majorHAnsi" w:cstheme="majorHAnsi"/>
          <w:noProof/>
          <w:sz w:val="22"/>
          <w:szCs w:val="22"/>
        </w:rPr>
        <w:t xml:space="preserve">Vogel </w:t>
      </w:r>
      <w:commentRangeEnd w:id="94"/>
      <w:r w:rsidR="00E360DB">
        <w:rPr>
          <w:rStyle w:val="CommentReference"/>
        </w:rPr>
        <w:commentReference w:id="94"/>
      </w:r>
      <w:r w:rsidR="00C612F7">
        <w:rPr>
          <w:rFonts w:asciiTheme="majorHAnsi" w:hAnsiTheme="majorHAnsi" w:cstheme="majorHAnsi"/>
          <w:noProof/>
          <w:sz w:val="22"/>
          <w:szCs w:val="22"/>
        </w:rPr>
        <w:t>et al., 2019)</w:t>
      </w:r>
      <w:r w:rsidR="00C612F7">
        <w:rPr>
          <w:rFonts w:asciiTheme="majorHAnsi" w:hAnsiTheme="majorHAnsi" w:cstheme="majorHAnsi"/>
          <w:sz w:val="22"/>
          <w:szCs w:val="22"/>
        </w:rPr>
        <w:t xml:space="preserve">. In contrast, those communities in developed urban or agricultural sites </w:t>
      </w:r>
      <w:r w:rsidR="0090065E">
        <w:rPr>
          <w:rFonts w:asciiTheme="majorHAnsi" w:hAnsiTheme="majorHAnsi" w:cstheme="majorHAnsi"/>
          <w:sz w:val="22"/>
          <w:szCs w:val="22"/>
        </w:rPr>
        <w:t>showed more homogenous</w:t>
      </w:r>
      <w:r w:rsidR="00C612F7">
        <w:rPr>
          <w:rFonts w:asciiTheme="majorHAnsi" w:hAnsiTheme="majorHAnsi" w:cstheme="majorHAnsi"/>
          <w:sz w:val="22"/>
          <w:szCs w:val="22"/>
        </w:rPr>
        <w:t xml:space="preserve"> responses to </w:t>
      </w:r>
      <w:r w:rsidR="0090065E">
        <w:rPr>
          <w:rFonts w:asciiTheme="majorHAnsi" w:hAnsiTheme="majorHAnsi" w:cstheme="majorHAnsi"/>
          <w:sz w:val="22"/>
          <w:szCs w:val="22"/>
        </w:rPr>
        <w:t xml:space="preserve">the </w:t>
      </w:r>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r w:rsidR="0090065E">
        <w:rPr>
          <w:rFonts w:asciiTheme="majorHAnsi" w:hAnsiTheme="majorHAnsi" w:cstheme="majorHAnsi"/>
          <w:sz w:val="22"/>
          <w:szCs w:val="22"/>
        </w:rPr>
        <w:t xml:space="preserve">some key </w:t>
      </w:r>
      <w:r w:rsidR="0091547F">
        <w:rPr>
          <w:rFonts w:asciiTheme="majorHAnsi" w:hAnsiTheme="majorHAnsi" w:cstheme="majorHAnsi"/>
          <w:sz w:val="22"/>
          <w:szCs w:val="22"/>
        </w:rPr>
        <w:t>focal bird species using automated species detections</w:t>
      </w:r>
      <w:del w:id="95" w:author="Nicholas Friedman" w:date="2023-01-05T17:36:00Z">
        <w:r w:rsidR="00067570" w:rsidDel="00FD0C12">
          <w:rPr>
            <w:rFonts w:ascii="Calibri Light" w:hAnsi="Calibri Light" w:cs="Calibri Light"/>
            <w:sz w:val="22"/>
            <w:szCs w:val="22"/>
          </w:rPr>
          <w:delText>—</w:delText>
        </w:r>
      </w:del>
      <w:ins w:id="96" w:author="Nicholas Friedman" w:date="2023-01-05T17:36:00Z">
        <w:r w:rsidR="00FD0C12">
          <w:rPr>
            <w:rFonts w:ascii="Calibri Light" w:hAnsi="Calibri Light" w:cs="Calibri Light"/>
            <w:sz w:val="22"/>
            <w:szCs w:val="22"/>
          </w:rPr>
          <w:t xml:space="preserve">. </w:t>
        </w:r>
      </w:ins>
      <w:del w:id="97" w:author="Nicholas Friedman" w:date="2023-01-05T17:36:00Z">
        <w:r w:rsidR="0091547F" w:rsidDel="00FD0C12">
          <w:rPr>
            <w:rFonts w:asciiTheme="majorHAnsi" w:hAnsiTheme="majorHAnsi" w:cstheme="majorHAnsi"/>
            <w:sz w:val="22"/>
            <w:szCs w:val="22"/>
          </w:rPr>
          <w:delText xml:space="preserve">though </w:delText>
        </w:r>
      </w:del>
      <w:ins w:id="98" w:author="Nicholas Friedman" w:date="2023-01-05T17:36:00Z">
        <w:r w:rsidR="00FD0C12">
          <w:rPr>
            <w:rFonts w:asciiTheme="majorHAnsi" w:hAnsiTheme="majorHAnsi" w:cstheme="majorHAnsi"/>
            <w:sz w:val="22"/>
            <w:szCs w:val="22"/>
          </w:rPr>
          <w:t xml:space="preserve">However, </w:t>
        </w:r>
      </w:ins>
      <w:r w:rsidR="0091547F">
        <w:rPr>
          <w:rFonts w:asciiTheme="majorHAnsi" w:hAnsiTheme="majorHAnsi" w:cstheme="majorHAnsi"/>
          <w:sz w:val="22"/>
          <w:szCs w:val="22"/>
        </w:rPr>
        <w:t xml:space="preserve">previous work in this system </w:t>
      </w:r>
      <w:del w:id="99" w:author="Nicholas Friedman" w:date="2023-01-05T17:37:00Z">
        <w:r w:rsidR="0091547F" w:rsidDel="00FD0C12">
          <w:rPr>
            <w:rFonts w:asciiTheme="majorHAnsi" w:hAnsiTheme="majorHAnsi" w:cstheme="majorHAnsi"/>
            <w:sz w:val="22"/>
            <w:szCs w:val="22"/>
          </w:rPr>
          <w:delText xml:space="preserve">shows </w:delText>
        </w:r>
      </w:del>
      <w:ins w:id="100" w:author="Nicholas Friedman" w:date="2023-01-05T17:37:00Z">
        <w:r w:rsidR="00FD0C12">
          <w:rPr>
            <w:rFonts w:asciiTheme="majorHAnsi" w:hAnsiTheme="majorHAnsi" w:cstheme="majorHAnsi"/>
            <w:sz w:val="22"/>
            <w:szCs w:val="22"/>
          </w:rPr>
          <w:t xml:space="preserve">showed </w:t>
        </w:r>
      </w:ins>
      <w:r w:rsidR="0091547F">
        <w:rPr>
          <w:rFonts w:asciiTheme="majorHAnsi" w:hAnsiTheme="majorHAnsi" w:cstheme="majorHAnsi"/>
          <w:sz w:val="22"/>
          <w:szCs w:val="22"/>
        </w:rPr>
        <w:t xml:space="preserve">preliminary evidence for </w:t>
      </w:r>
      <w:r w:rsidR="00ED7D7F">
        <w:rPr>
          <w:rFonts w:asciiTheme="majorHAnsi" w:hAnsiTheme="majorHAnsi" w:cstheme="majorHAnsi"/>
          <w:sz w:val="22"/>
          <w:szCs w:val="22"/>
        </w:rPr>
        <w:t>a loss of rare and endemic birds</w:t>
      </w:r>
      <w:r w:rsidR="00F94008">
        <w:rPr>
          <w:rFonts w:asciiTheme="majorHAnsi" w:hAnsiTheme="majorHAnsi" w:cstheme="majorHAnsi"/>
          <w:sz w:val="22"/>
          <w:szCs w:val="22"/>
        </w:rPr>
        <w:t xml:space="preserve"> under land use development</w:t>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 xml:space="preserve">acoustic index results for other response measures, the species surveyed here did not </w:t>
      </w:r>
      <w:ins w:id="101" w:author="Nicholas Friedman" w:date="2023-01-05T17:37:00Z">
        <w:r w:rsidR="00215878">
          <w:rPr>
            <w:rFonts w:asciiTheme="majorHAnsi" w:hAnsiTheme="majorHAnsi" w:cstheme="majorHAnsi"/>
            <w:sz w:val="22"/>
            <w:szCs w:val="22"/>
          </w:rPr>
          <w:t xml:space="preserve">exhibit responses that </w:t>
        </w:r>
      </w:ins>
      <w:r w:rsidR="00ED7D7F">
        <w:rPr>
          <w:rFonts w:asciiTheme="majorHAnsi" w:hAnsiTheme="majorHAnsi" w:cstheme="majorHAnsi"/>
          <w:sz w:val="22"/>
          <w:szCs w:val="22"/>
        </w:rPr>
        <w:t>diverge</w:t>
      </w:r>
      <w:ins w:id="102" w:author="Nicholas Friedman" w:date="2023-01-05T17:37:00Z">
        <w:r w:rsidR="00470841">
          <w:rPr>
            <w:rFonts w:asciiTheme="majorHAnsi" w:hAnsiTheme="majorHAnsi" w:cstheme="majorHAnsi"/>
            <w:sz w:val="22"/>
            <w:szCs w:val="22"/>
          </w:rPr>
          <w:t>d</w:t>
        </w:r>
      </w:ins>
      <w:r w:rsidR="00ED7D7F">
        <w:rPr>
          <w:rFonts w:asciiTheme="majorHAnsi" w:hAnsiTheme="majorHAnsi" w:cstheme="majorHAnsi"/>
          <w:sz w:val="22"/>
          <w:szCs w:val="22"/>
        </w:rPr>
        <w:t xml:space="preserve"> in space following the typhoons</w:t>
      </w:r>
      <w:ins w:id="103" w:author="Nicholas Friedman" w:date="2023-01-05T17:37:00Z">
        <w:r w:rsidR="009B67DB">
          <w:rPr>
            <w:rFonts w:asciiTheme="majorHAnsi" w:hAnsiTheme="majorHAnsi" w:cstheme="majorHAnsi"/>
            <w:sz w:val="22"/>
            <w:szCs w:val="22"/>
          </w:rPr>
          <w:t>,</w:t>
        </w:r>
      </w:ins>
      <w:r w:rsidR="00ED7D7F">
        <w:rPr>
          <w:rFonts w:asciiTheme="majorHAnsi" w:hAnsiTheme="majorHAnsi" w:cstheme="majorHAnsi"/>
          <w:sz w:val="22"/>
          <w:szCs w:val="22"/>
        </w:rPr>
        <w:t xml:space="preserve"> as might </w:t>
      </w:r>
      <w:ins w:id="104" w:author="Nicholas Friedman" w:date="2023-01-05T17:37:00Z">
        <w:r w:rsidR="009561DE">
          <w:rPr>
            <w:rFonts w:asciiTheme="majorHAnsi" w:hAnsiTheme="majorHAnsi" w:cstheme="majorHAnsi"/>
            <w:sz w:val="22"/>
            <w:szCs w:val="22"/>
          </w:rPr>
          <w:t xml:space="preserve">have </w:t>
        </w:r>
      </w:ins>
      <w:r w:rsidR="00ED7D7F">
        <w:rPr>
          <w:rFonts w:asciiTheme="majorHAnsi" w:hAnsiTheme="majorHAnsi" w:cstheme="majorHAnsi"/>
          <w:sz w:val="22"/>
          <w:szCs w:val="22"/>
        </w:rPr>
        <w:t>be</w:t>
      </w:r>
      <w:ins w:id="105" w:author="Nicholas Friedman" w:date="2023-01-05T17:37:00Z">
        <w:r w:rsidR="009561DE">
          <w:rPr>
            <w:rFonts w:asciiTheme="majorHAnsi" w:hAnsiTheme="majorHAnsi" w:cstheme="majorHAnsi"/>
            <w:sz w:val="22"/>
            <w:szCs w:val="22"/>
          </w:rPr>
          <w:t>en</w:t>
        </w:r>
      </w:ins>
      <w:r w:rsidR="00ED7D7F">
        <w:rPr>
          <w:rFonts w:asciiTheme="majorHAnsi" w:hAnsiTheme="majorHAnsi" w:cstheme="majorHAnsi"/>
          <w:sz w:val="22"/>
          <w:szCs w:val="22"/>
        </w:rPr>
        <w:t xml:space="preserve"> expected based on </w:t>
      </w:r>
      <w:proofErr w:type="spellStart"/>
      <w:r w:rsidR="00ED7D7F">
        <w:rPr>
          <w:rFonts w:asciiTheme="majorHAnsi" w:hAnsiTheme="majorHAnsi" w:cstheme="majorHAnsi"/>
          <w:sz w:val="22"/>
          <w:szCs w:val="22"/>
        </w:rPr>
        <w:t>biophony</w:t>
      </w:r>
      <w:proofErr w:type="spellEnd"/>
      <w:r w:rsidR="00ED7D7F">
        <w:rPr>
          <w:rFonts w:asciiTheme="majorHAnsi" w:hAnsiTheme="majorHAnsi" w:cstheme="majorHAnsi"/>
          <w:sz w:val="22"/>
          <w:szCs w:val="22"/>
        </w:rPr>
        <w:t xml:space="preserve">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w:t>
      </w:r>
      <w:ins w:id="106" w:author="Nicholas Friedman" w:date="2023-01-05T17:38:00Z">
        <w:r w:rsidR="007B49E6">
          <w:rPr>
            <w:rFonts w:asciiTheme="majorHAnsi" w:hAnsiTheme="majorHAnsi" w:cstheme="majorHAnsi"/>
            <w:sz w:val="22"/>
            <w:szCs w:val="22"/>
          </w:rPr>
          <w:t xml:space="preserve">of </w:t>
        </w:r>
      </w:ins>
      <w:r w:rsidR="006651D9">
        <w:rPr>
          <w:rFonts w:asciiTheme="majorHAnsi" w:hAnsiTheme="majorHAnsi" w:cstheme="majorHAnsi"/>
          <w:sz w:val="22"/>
          <w:szCs w:val="22"/>
        </w:rPr>
        <w:t xml:space="preserve">birds or other taxa) not targeted in this study. Future work expanding on these analyses to provide a more holistic view of the Okinawan biota should thus prove fruitful for identifying individual species contributions to </w:t>
      </w:r>
      <w:del w:id="107" w:author="Nicholas Friedman" w:date="2023-01-05T17:38:00Z">
        <w:r w:rsidR="006651D9" w:rsidDel="0096211C">
          <w:rPr>
            <w:rFonts w:asciiTheme="majorHAnsi" w:hAnsiTheme="majorHAnsi" w:cstheme="majorHAnsi"/>
            <w:sz w:val="22"/>
            <w:szCs w:val="22"/>
          </w:rPr>
          <w:delText>biophon</w:delText>
        </w:r>
        <w:r w:rsidR="00375AD5" w:rsidDel="0096211C">
          <w:rPr>
            <w:rFonts w:asciiTheme="majorHAnsi" w:hAnsiTheme="majorHAnsi" w:cstheme="majorHAnsi"/>
            <w:sz w:val="22"/>
            <w:szCs w:val="22"/>
          </w:rPr>
          <w:delText>ic</w:delText>
        </w:r>
        <w:r w:rsidR="006651D9" w:rsidDel="0096211C">
          <w:rPr>
            <w:rFonts w:asciiTheme="majorHAnsi" w:hAnsiTheme="majorHAnsi" w:cstheme="majorHAnsi"/>
            <w:sz w:val="22"/>
            <w:szCs w:val="22"/>
          </w:rPr>
          <w:delText xml:space="preserve"> </w:delText>
        </w:r>
      </w:del>
      <w:r w:rsidR="006651D9">
        <w:rPr>
          <w:rFonts w:asciiTheme="majorHAnsi" w:hAnsiTheme="majorHAnsi" w:cstheme="majorHAnsi"/>
          <w:sz w:val="22"/>
          <w:szCs w:val="22"/>
        </w:rPr>
        <w:t xml:space="preserve">typhoon responses. If </w:t>
      </w:r>
      <w:ins w:id="108" w:author="Nicholas Friedman" w:date="2023-01-05T17:38:00Z">
        <w:r w:rsidR="0096211C">
          <w:rPr>
            <w:rFonts w:asciiTheme="majorHAnsi" w:hAnsiTheme="majorHAnsi" w:cstheme="majorHAnsi"/>
            <w:sz w:val="22"/>
            <w:szCs w:val="22"/>
          </w:rPr>
          <w:t xml:space="preserve">our </w:t>
        </w:r>
      </w:ins>
      <w:proofErr w:type="spellStart"/>
      <w:r w:rsidR="006651D9">
        <w:rPr>
          <w:rFonts w:asciiTheme="majorHAnsi" w:hAnsiTheme="majorHAnsi" w:cstheme="majorHAnsi"/>
          <w:sz w:val="22"/>
          <w:szCs w:val="22"/>
        </w:rPr>
        <w:t>biophony</w:t>
      </w:r>
      <w:proofErr w:type="spellEnd"/>
      <w:r w:rsidR="006651D9">
        <w:rPr>
          <w:rFonts w:asciiTheme="majorHAnsi" w:hAnsiTheme="majorHAnsi" w:cstheme="majorHAnsi"/>
          <w:sz w:val="22"/>
          <w:szCs w:val="22"/>
        </w:rPr>
        <w:t xml:space="preserve"> results are indeed a product of biotic responses to typhoons as </w:t>
      </w:r>
      <w:r w:rsidR="0090065E">
        <w:rPr>
          <w:rFonts w:asciiTheme="majorHAnsi" w:hAnsiTheme="majorHAnsi" w:cstheme="majorHAnsi"/>
          <w:sz w:val="22"/>
          <w:szCs w:val="22"/>
        </w:rPr>
        <w:t>w</w:t>
      </w:r>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4541003B"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r>
      <w:r w:rsidRPr="00F94008">
        <w:rPr>
          <w:rFonts w:asciiTheme="majorHAnsi" w:hAnsiTheme="majorHAnsi" w:cstheme="majorHAnsi"/>
          <w:sz w:val="22"/>
          <w:szCs w:val="22"/>
        </w:rPr>
        <w:t xml:space="preserve">Soundscape composition after the typhoons saw an increase in </w:t>
      </w:r>
      <w:proofErr w:type="spellStart"/>
      <w:r w:rsidRPr="00F94008">
        <w:rPr>
          <w:rFonts w:asciiTheme="majorHAnsi" w:hAnsiTheme="majorHAnsi" w:cstheme="majorHAnsi"/>
          <w:sz w:val="22"/>
          <w:szCs w:val="22"/>
        </w:rPr>
        <w:t>anthropophony</w:t>
      </w:r>
      <w:proofErr w:type="spellEnd"/>
      <w:r w:rsidRPr="00F94008">
        <w:rPr>
          <w:rFonts w:asciiTheme="majorHAnsi" w:hAnsiTheme="majorHAnsi" w:cstheme="majorHAnsi"/>
          <w:sz w:val="22"/>
          <w:szCs w:val="22"/>
        </w:rPr>
        <w:t xml:space="preserve">, but not a decline in </w:t>
      </w:r>
      <w:proofErr w:type="spellStart"/>
      <w:r w:rsidRPr="00F94008">
        <w:rPr>
          <w:rFonts w:asciiTheme="majorHAnsi" w:hAnsiTheme="majorHAnsi" w:cstheme="majorHAnsi"/>
          <w:sz w:val="22"/>
          <w:szCs w:val="22"/>
        </w:rPr>
        <w:t>biophony</w:t>
      </w:r>
      <w:proofErr w:type="spellEnd"/>
      <w:r w:rsidRPr="00F94008">
        <w:rPr>
          <w:rFonts w:asciiTheme="majorHAnsi" w:hAnsiTheme="majorHAnsi" w:cstheme="majorHAnsi"/>
          <w:sz w:val="22"/>
          <w:szCs w:val="22"/>
        </w:rPr>
        <w:t xml:space="preserve"> as </w:t>
      </w:r>
      <w:proofErr w:type="gramStart"/>
      <w:r w:rsidRPr="00F94008">
        <w:rPr>
          <w:rFonts w:asciiTheme="majorHAnsi" w:hAnsiTheme="majorHAnsi" w:cstheme="majorHAnsi"/>
          <w:sz w:val="22"/>
          <w:szCs w:val="22"/>
        </w:rPr>
        <w:t>might be expected</w:t>
      </w:r>
      <w:proofErr w:type="gramEnd"/>
      <w:r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were </w:t>
      </w:r>
      <w:r w:rsidRPr="00F94008">
        <w:rPr>
          <w:rFonts w:asciiTheme="majorHAnsi" w:hAnsiTheme="majorHAnsi" w:cstheme="majorHAnsi"/>
          <w:sz w:val="22"/>
          <w:szCs w:val="22"/>
        </w:rPr>
        <w:t xml:space="preserve">populations </w:t>
      </w:r>
      <w:r w:rsidR="0090065E" w:rsidRPr="00F94008">
        <w:rPr>
          <w:rFonts w:asciiTheme="majorHAnsi" w:hAnsiTheme="majorHAnsi" w:cstheme="majorHAnsi"/>
          <w:sz w:val="22"/>
          <w:szCs w:val="22"/>
        </w:rPr>
        <w:t xml:space="preserve">impacted </w:t>
      </w:r>
      <w:r w:rsidRPr="00F94008">
        <w:rPr>
          <w:rFonts w:asciiTheme="majorHAnsi" w:hAnsiTheme="majorHAnsi" w:cstheme="majorHAnsi"/>
          <w:sz w:val="22"/>
          <w:szCs w:val="22"/>
        </w:rPr>
        <w:t>negatively by typhoon disturbance (</w:t>
      </w:r>
      <w:r w:rsidRPr="00F94008">
        <w:rPr>
          <w:rFonts w:asciiTheme="majorHAnsi" w:hAnsiTheme="majorHAnsi" w:cstheme="majorHAnsi"/>
          <w:i/>
          <w:iCs/>
          <w:sz w:val="22"/>
          <w:szCs w:val="22"/>
        </w:rPr>
        <w:t>e.g</w:t>
      </w:r>
      <w:r w:rsidRPr="00F94008">
        <w:rPr>
          <w:rFonts w:asciiTheme="majorHAnsi" w:hAnsiTheme="majorHAnsi" w:cstheme="majorHAnsi"/>
          <w:sz w:val="22"/>
          <w:szCs w:val="22"/>
        </w:rPr>
        <w:t>.,</w:t>
      </w:r>
      <w:r w:rsidR="001C78DC" w:rsidRPr="00F94008">
        <w:rPr>
          <w:rFonts w:asciiTheme="majorHAnsi" w:hAnsiTheme="majorHAnsi" w:cstheme="majorHAnsi"/>
          <w:sz w:val="22"/>
          <w:szCs w:val="22"/>
        </w:rPr>
        <w:t xml:space="preserve"> </w:t>
      </w:r>
      <w:r w:rsidR="001C78DC" w:rsidRPr="00F94008">
        <w:rPr>
          <w:rFonts w:asciiTheme="majorHAnsi" w:hAnsiTheme="majorHAnsi" w:cstheme="majorHAnsi"/>
          <w:noProof/>
          <w:sz w:val="22"/>
          <w:szCs w:val="22"/>
        </w:rPr>
        <w:t>Cely, 1991; Pavelka et al., 2007)</w:t>
      </w:r>
      <w:r w:rsidRPr="00F94008">
        <w:rPr>
          <w:rFonts w:asciiTheme="majorHAnsi" w:hAnsiTheme="majorHAnsi" w:cstheme="majorHAnsi"/>
          <w:sz w:val="22"/>
          <w:szCs w:val="22"/>
        </w:rPr>
        <w:t>.</w:t>
      </w:r>
      <w:r w:rsidR="00E04B49"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In contrast, </w:t>
      </w:r>
      <w:r w:rsidR="00E04B49" w:rsidRPr="00F94008">
        <w:rPr>
          <w:rFonts w:asciiTheme="majorHAnsi" w:hAnsiTheme="majorHAnsi" w:cstheme="majorHAnsi"/>
          <w:sz w:val="22"/>
          <w:szCs w:val="22"/>
        </w:rPr>
        <w:t xml:space="preserve">the observed post-typhoon increase in spatial variability in NDSI </w:t>
      </w:r>
      <w:proofErr w:type="gramStart"/>
      <w:r w:rsidR="00E04B49" w:rsidRPr="00F94008">
        <w:rPr>
          <w:rFonts w:asciiTheme="majorHAnsi" w:hAnsiTheme="majorHAnsi" w:cstheme="majorHAnsi"/>
          <w:sz w:val="22"/>
          <w:szCs w:val="22"/>
        </w:rPr>
        <w:t>was driven</w:t>
      </w:r>
      <w:proofErr w:type="gramEnd"/>
      <w:r w:rsidR="00E04B49" w:rsidRPr="00F94008">
        <w:rPr>
          <w:rFonts w:asciiTheme="majorHAnsi" w:hAnsiTheme="majorHAnsi" w:cstheme="majorHAnsi"/>
          <w:sz w:val="22"/>
          <w:szCs w:val="22"/>
        </w:rPr>
        <w:t xml:space="preserve"> by </w:t>
      </w:r>
      <w:proofErr w:type="spellStart"/>
      <w:r w:rsidR="0090065E" w:rsidRPr="00F94008">
        <w:rPr>
          <w:rFonts w:asciiTheme="majorHAnsi" w:hAnsiTheme="majorHAnsi" w:cstheme="majorHAnsi"/>
          <w:sz w:val="22"/>
          <w:szCs w:val="22"/>
        </w:rPr>
        <w:t>biophony</w:t>
      </w:r>
      <w:proofErr w:type="spellEnd"/>
      <w:r w:rsidR="0090065E" w:rsidRPr="00F94008">
        <w:rPr>
          <w:rFonts w:asciiTheme="majorHAnsi" w:hAnsiTheme="majorHAnsi" w:cstheme="majorHAnsi"/>
          <w:sz w:val="22"/>
          <w:szCs w:val="22"/>
        </w:rPr>
        <w:t xml:space="preserve"> rather than anthrophony</w:t>
      </w:r>
      <w:r w:rsidR="00E04B49" w:rsidRPr="00F94008">
        <w:rPr>
          <w:rFonts w:asciiTheme="majorHAnsi" w:hAnsiTheme="majorHAnsi" w:cstheme="majorHAnsi"/>
          <w:sz w:val="22"/>
          <w:szCs w:val="22"/>
        </w:rPr>
        <w:t>.</w:t>
      </w:r>
      <w:r w:rsidR="00870943" w:rsidRPr="00F94008">
        <w:rPr>
          <w:rFonts w:asciiTheme="majorHAnsi" w:hAnsiTheme="majorHAnsi" w:cstheme="majorHAnsi"/>
          <w:sz w:val="22"/>
          <w:szCs w:val="22"/>
        </w:rPr>
        <w:t xml:space="preserve"> </w:t>
      </w:r>
      <w:r w:rsidR="007E61A2" w:rsidRPr="00F94008">
        <w:rPr>
          <w:rFonts w:asciiTheme="majorHAnsi" w:hAnsiTheme="majorHAnsi" w:cstheme="majorHAnsi"/>
          <w:sz w:val="22"/>
          <w:szCs w:val="22"/>
        </w:rPr>
        <w:t xml:space="preserve">This suggests that while </w:t>
      </w:r>
      <w:proofErr w:type="spellStart"/>
      <w:r w:rsidR="007E61A2" w:rsidRPr="00F94008">
        <w:rPr>
          <w:rFonts w:asciiTheme="majorHAnsi" w:hAnsiTheme="majorHAnsi" w:cstheme="majorHAnsi"/>
          <w:sz w:val="22"/>
          <w:szCs w:val="22"/>
        </w:rPr>
        <w:t>biophony</w:t>
      </w:r>
      <w:proofErr w:type="spellEnd"/>
      <w:r w:rsidR="007E61A2" w:rsidRPr="00F94008">
        <w:rPr>
          <w:rFonts w:asciiTheme="majorHAnsi" w:hAnsiTheme="majorHAnsi" w:cstheme="majorHAnsi"/>
          <w:sz w:val="22"/>
          <w:szCs w:val="22"/>
        </w:rPr>
        <w:t xml:space="preserve"> </w:t>
      </w:r>
      <w:proofErr w:type="gramStart"/>
      <w:r w:rsidR="007E61A2" w:rsidRPr="00F94008">
        <w:rPr>
          <w:rFonts w:asciiTheme="majorHAnsi" w:hAnsiTheme="majorHAnsi" w:cstheme="majorHAnsi"/>
          <w:sz w:val="22"/>
          <w:szCs w:val="22"/>
        </w:rPr>
        <w:t>may not have been affected</w:t>
      </w:r>
      <w:proofErr w:type="gramEnd"/>
      <w:r w:rsidR="0090065E" w:rsidRPr="00F94008">
        <w:rPr>
          <w:rFonts w:asciiTheme="majorHAnsi" w:hAnsiTheme="majorHAnsi" w:cstheme="majorHAnsi"/>
          <w:sz w:val="22"/>
          <w:szCs w:val="22"/>
        </w:rPr>
        <w:t xml:space="preserve"> substantially</w:t>
      </w:r>
      <w:r w:rsidR="007E61A2" w:rsidRPr="00F94008">
        <w:rPr>
          <w:rFonts w:asciiTheme="majorHAnsi" w:hAnsiTheme="majorHAnsi" w:cstheme="majorHAnsi"/>
          <w:sz w:val="22"/>
          <w:szCs w:val="22"/>
        </w:rPr>
        <w:t xml:space="preserve"> by typhoon disturbance </w:t>
      </w:r>
      <w:r w:rsidR="0090065E" w:rsidRPr="00F94008">
        <w:rPr>
          <w:rFonts w:asciiTheme="majorHAnsi" w:hAnsiTheme="majorHAnsi" w:cstheme="majorHAnsi"/>
          <w:sz w:val="22"/>
          <w:szCs w:val="22"/>
        </w:rPr>
        <w:t>at the individual site level</w:t>
      </w:r>
      <w:r w:rsidR="007E61A2"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variation </w:t>
      </w:r>
      <w:r w:rsidR="007E61A2" w:rsidRPr="00F94008">
        <w:rPr>
          <w:rFonts w:asciiTheme="majorHAnsi" w:hAnsiTheme="majorHAnsi" w:cstheme="majorHAnsi"/>
          <w:sz w:val="22"/>
          <w:szCs w:val="22"/>
        </w:rPr>
        <w:t xml:space="preserve">in biotic responses </w:t>
      </w:r>
      <w:r w:rsidR="0090065E" w:rsidRPr="00F94008">
        <w:rPr>
          <w:rFonts w:asciiTheme="majorHAnsi" w:hAnsiTheme="majorHAnsi" w:cstheme="majorHAnsi"/>
          <w:sz w:val="22"/>
          <w:szCs w:val="22"/>
        </w:rPr>
        <w:t xml:space="preserve">at larger scales </w:t>
      </w:r>
      <w:r w:rsidR="007E61A2" w:rsidRPr="00F94008">
        <w:rPr>
          <w:rFonts w:asciiTheme="majorHAnsi" w:hAnsiTheme="majorHAnsi" w:cstheme="majorHAnsi"/>
          <w:sz w:val="22"/>
          <w:szCs w:val="22"/>
        </w:rPr>
        <w:t xml:space="preserve">across field sites </w:t>
      </w:r>
      <w:r w:rsidR="0090065E" w:rsidRPr="00F94008">
        <w:rPr>
          <w:rFonts w:asciiTheme="majorHAnsi" w:hAnsiTheme="majorHAnsi" w:cstheme="majorHAnsi"/>
          <w:sz w:val="22"/>
          <w:szCs w:val="22"/>
        </w:rPr>
        <w:t xml:space="preserve">nonetheless </w:t>
      </w:r>
      <w:r w:rsidR="007E61A2" w:rsidRPr="00F94008">
        <w:rPr>
          <w:rFonts w:asciiTheme="majorHAnsi" w:hAnsiTheme="majorHAnsi" w:cstheme="majorHAnsi"/>
          <w:sz w:val="22"/>
          <w:szCs w:val="22"/>
        </w:rPr>
        <w:t>manifest</w:t>
      </w:r>
      <w:r w:rsidR="0090065E" w:rsidRPr="00F94008">
        <w:rPr>
          <w:rFonts w:asciiTheme="majorHAnsi" w:hAnsiTheme="majorHAnsi" w:cstheme="majorHAnsi"/>
          <w:sz w:val="22"/>
          <w:szCs w:val="22"/>
        </w:rPr>
        <w:t>ed</w:t>
      </w:r>
      <w:r w:rsidR="007E61A2" w:rsidRPr="00F94008">
        <w:rPr>
          <w:rFonts w:asciiTheme="majorHAnsi" w:hAnsiTheme="majorHAnsi" w:cstheme="majorHAnsi"/>
          <w:sz w:val="22"/>
          <w:szCs w:val="22"/>
        </w:rPr>
        <w:t xml:space="preserve"> as changes to the spatial variability of </w:t>
      </w:r>
      <w:proofErr w:type="spellStart"/>
      <w:r w:rsidR="007E61A2" w:rsidRPr="00F94008">
        <w:rPr>
          <w:rFonts w:asciiTheme="majorHAnsi" w:hAnsiTheme="majorHAnsi" w:cstheme="majorHAnsi"/>
          <w:sz w:val="22"/>
          <w:szCs w:val="22"/>
        </w:rPr>
        <w:t>biophony</w:t>
      </w:r>
      <w:proofErr w:type="spellEnd"/>
      <w:r w:rsidR="007E61A2" w:rsidRPr="00F94008">
        <w:rPr>
          <w:rFonts w:asciiTheme="majorHAnsi" w:hAnsiTheme="majorHAnsi" w:cstheme="majorHAnsi"/>
          <w:sz w:val="22"/>
          <w:szCs w:val="22"/>
        </w:rPr>
        <w:t xml:space="preserve"> after the typhoons.</w:t>
      </w:r>
      <w:r w:rsidR="00A31954">
        <w:rPr>
          <w:rFonts w:asciiTheme="majorHAnsi" w:hAnsiTheme="majorHAnsi" w:cstheme="majorHAnsi"/>
          <w:sz w:val="22"/>
          <w:szCs w:val="22"/>
        </w:rPr>
        <w:t xml:space="preserve"> </w:t>
      </w:r>
      <w:r w:rsidR="00026512" w:rsidRPr="00557845">
        <w:rPr>
          <w:rFonts w:asciiTheme="majorHAnsi" w:hAnsiTheme="majorHAnsi" w:cstheme="majorHAnsi"/>
          <w:sz w:val="22"/>
          <w:szCs w:val="22"/>
        </w:rPr>
        <w:t>That we did not detect particularly strong site-level typhoon impacts, but rather saw spatial divergence in ecological responses to typhoons across multiple sites</w:t>
      </w:r>
      <w:ins w:id="109" w:author="Nicholas Friedman" w:date="2023-01-05T17:40:00Z">
        <w:r w:rsidR="0043536B">
          <w:rPr>
            <w:rFonts w:asciiTheme="majorHAnsi" w:hAnsiTheme="majorHAnsi" w:cstheme="majorHAnsi"/>
            <w:sz w:val="22"/>
            <w:szCs w:val="22"/>
          </w:rPr>
          <w:t>,</w:t>
        </w:r>
      </w:ins>
      <w:r w:rsidR="00026512" w:rsidRPr="00557845">
        <w:rPr>
          <w:rFonts w:asciiTheme="majorHAnsi" w:hAnsiTheme="majorHAnsi" w:cstheme="majorHAnsi"/>
          <w:sz w:val="22"/>
          <w:szCs w:val="22"/>
        </w:rPr>
        <w:t xml:space="preserve"> thus </w:t>
      </w:r>
      <w:r w:rsidR="00664A82" w:rsidRPr="00557845">
        <w:rPr>
          <w:rFonts w:asciiTheme="majorHAnsi" w:hAnsiTheme="majorHAnsi" w:cstheme="majorHAnsi"/>
          <w:sz w:val="22"/>
          <w:szCs w:val="22"/>
        </w:rPr>
        <w:t xml:space="preserve">underscores the necessity of monitoring at scale. </w:t>
      </w:r>
      <w:r w:rsidR="00A31954" w:rsidRPr="00557845">
        <w:rPr>
          <w:rFonts w:asciiTheme="majorHAnsi" w:hAnsiTheme="majorHAnsi" w:cstheme="majorHAnsi"/>
          <w:sz w:val="22"/>
          <w:szCs w:val="22"/>
        </w:rPr>
        <w:t xml:space="preserve">Multi-site acoustic sensor arrays such as ours </w:t>
      </w:r>
      <w:commentRangeStart w:id="110"/>
      <w:r w:rsidR="00A31954" w:rsidRPr="00557845">
        <w:rPr>
          <w:rFonts w:asciiTheme="majorHAnsi" w:hAnsiTheme="majorHAnsi" w:cstheme="majorHAnsi"/>
          <w:sz w:val="22"/>
          <w:szCs w:val="22"/>
        </w:rPr>
        <w:t xml:space="preserve">thus </w:t>
      </w:r>
      <w:commentRangeEnd w:id="110"/>
      <w:r w:rsidR="0043536B">
        <w:rPr>
          <w:rStyle w:val="CommentReference"/>
        </w:rPr>
        <w:commentReference w:id="110"/>
      </w:r>
      <w:r w:rsidR="00664A82" w:rsidRPr="00557845">
        <w:rPr>
          <w:rFonts w:asciiTheme="majorHAnsi" w:hAnsiTheme="majorHAnsi" w:cstheme="majorHAnsi"/>
          <w:sz w:val="22"/>
          <w:szCs w:val="22"/>
        </w:rPr>
        <w:t>provide opportunity to monitor both local and regional biodiversity change, in turn, providing critical new insight for conservation management (</w:t>
      </w:r>
      <w:r w:rsidR="002970BF" w:rsidRPr="00557845">
        <w:rPr>
          <w:rFonts w:asciiTheme="majorHAnsi" w:hAnsiTheme="majorHAnsi" w:cstheme="majorHAnsi"/>
          <w:sz w:val="22"/>
          <w:szCs w:val="22"/>
        </w:rPr>
        <w:t>Roe et al., 2021</w:t>
      </w:r>
      <w:r w:rsidR="002970BF">
        <w:rPr>
          <w:rFonts w:asciiTheme="majorHAnsi" w:hAnsiTheme="majorHAnsi" w:cstheme="majorHAnsi"/>
          <w:sz w:val="22"/>
          <w:szCs w:val="22"/>
        </w:rPr>
        <w:t xml:space="preserve">; </w:t>
      </w:r>
      <w:proofErr w:type="spellStart"/>
      <w:r w:rsidR="00664A82" w:rsidRPr="00557845">
        <w:rPr>
          <w:rFonts w:asciiTheme="majorHAnsi" w:hAnsiTheme="majorHAnsi" w:cstheme="majorHAnsi"/>
          <w:sz w:val="22"/>
          <w:szCs w:val="22"/>
        </w:rPr>
        <w:t>Sethi</w:t>
      </w:r>
      <w:proofErr w:type="spellEnd"/>
      <w:r w:rsidR="00664A82" w:rsidRPr="00557845">
        <w:rPr>
          <w:rFonts w:asciiTheme="majorHAnsi" w:hAnsiTheme="majorHAnsi" w:cstheme="majorHAnsi"/>
          <w:sz w:val="22"/>
          <w:szCs w:val="22"/>
        </w:rPr>
        <w:t xml:space="preserve"> et al., 2020a</w:t>
      </w:r>
      <w:r w:rsidR="00557845" w:rsidRPr="00557845">
        <w:rPr>
          <w:rFonts w:asciiTheme="majorHAnsi" w:hAnsiTheme="majorHAnsi" w:cstheme="majorHAnsi"/>
          <w:sz w:val="22"/>
          <w:szCs w:val="22"/>
        </w:rPr>
        <w:t xml:space="preserve">; </w:t>
      </w:r>
      <w:r w:rsidR="002970BF" w:rsidRPr="002970BF">
        <w:rPr>
          <w:rFonts w:asciiTheme="majorHAnsi" w:hAnsiTheme="majorHAnsi" w:cstheme="majorHAnsi"/>
          <w:sz w:val="22"/>
          <w:szCs w:val="22"/>
        </w:rPr>
        <w:t xml:space="preserve">Van </w:t>
      </w:r>
      <w:proofErr w:type="spellStart"/>
      <w:r w:rsidR="002970BF" w:rsidRPr="002970BF">
        <w:rPr>
          <w:rFonts w:asciiTheme="majorHAnsi" w:hAnsiTheme="majorHAnsi" w:cstheme="majorHAnsi"/>
          <w:sz w:val="22"/>
          <w:szCs w:val="22"/>
        </w:rPr>
        <w:t>Parijs</w:t>
      </w:r>
      <w:proofErr w:type="spellEnd"/>
      <w:r w:rsidR="002970BF">
        <w:rPr>
          <w:rFonts w:asciiTheme="majorHAnsi" w:hAnsiTheme="majorHAnsi" w:cstheme="majorHAnsi"/>
          <w:sz w:val="22"/>
          <w:szCs w:val="22"/>
        </w:rPr>
        <w:t xml:space="preserve"> et al., 2015</w:t>
      </w:r>
      <w:r w:rsidR="00664A82">
        <w:rPr>
          <w:rFonts w:asciiTheme="majorHAnsi" w:hAnsiTheme="majorHAnsi" w:cstheme="majorHAnsi"/>
          <w:sz w:val="22"/>
          <w:szCs w:val="22"/>
        </w:rPr>
        <w:t>).</w:t>
      </w:r>
      <w:r w:rsidR="00557845">
        <w:rPr>
          <w:rFonts w:asciiTheme="majorHAnsi" w:hAnsiTheme="majorHAnsi" w:cstheme="majorHAnsi"/>
          <w:sz w:val="22"/>
          <w:szCs w:val="22"/>
        </w:rPr>
        <w:t xml:space="preserve"> </w:t>
      </w:r>
      <w:r w:rsidR="0090065E" w:rsidRPr="00F94008">
        <w:rPr>
          <w:rFonts w:asciiTheme="majorHAnsi" w:hAnsiTheme="majorHAnsi" w:cstheme="majorHAnsi"/>
          <w:sz w:val="22"/>
          <w:szCs w:val="22"/>
        </w:rPr>
        <w:t>The observed</w:t>
      </w:r>
      <w:r w:rsidR="00870943" w:rsidRPr="00F94008">
        <w:rPr>
          <w:rFonts w:asciiTheme="majorHAnsi" w:hAnsiTheme="majorHAnsi" w:cstheme="majorHAnsi"/>
          <w:sz w:val="22"/>
          <w:szCs w:val="22"/>
        </w:rPr>
        <w:t xml:space="preserve"> post-typhoon increase in </w:t>
      </w:r>
      <w:proofErr w:type="spellStart"/>
      <w:r w:rsidR="00870943" w:rsidRPr="00F94008">
        <w:rPr>
          <w:rFonts w:asciiTheme="majorHAnsi" w:hAnsiTheme="majorHAnsi" w:cstheme="majorHAnsi"/>
          <w:sz w:val="22"/>
          <w:szCs w:val="22"/>
        </w:rPr>
        <w:t>anthropophony</w:t>
      </w:r>
      <w:proofErr w:type="spellEnd"/>
      <w:r w:rsidR="00375AD5" w:rsidRPr="00F94008">
        <w:rPr>
          <w:rFonts w:asciiTheme="majorHAnsi" w:hAnsiTheme="majorHAnsi" w:cstheme="majorHAnsi"/>
          <w:sz w:val="22"/>
          <w:szCs w:val="22"/>
        </w:rPr>
        <w:t xml:space="preserve"> on the other hand,</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likely </w:t>
      </w:r>
      <w:r w:rsidR="00870943" w:rsidRPr="00F94008">
        <w:rPr>
          <w:rFonts w:asciiTheme="majorHAnsi" w:hAnsiTheme="majorHAnsi" w:cstheme="majorHAnsi"/>
          <w:sz w:val="22"/>
          <w:szCs w:val="22"/>
        </w:rPr>
        <w:t xml:space="preserve">reflects a change in sound propagation driven by vegetative structural damage and thinning of </w:t>
      </w:r>
      <w:r w:rsidR="00870943" w:rsidRPr="00F94008">
        <w:rPr>
          <w:rFonts w:asciiTheme="majorHAnsi" w:hAnsiTheme="majorHAnsi" w:cstheme="majorHAnsi"/>
          <w:sz w:val="22"/>
          <w:szCs w:val="22"/>
        </w:rPr>
        <w:lastRenderedPageBreak/>
        <w:t xml:space="preserve">previously dense habitats, as </w:t>
      </w:r>
      <w:proofErr w:type="gramStart"/>
      <w:r w:rsidR="00870943" w:rsidRPr="00F94008">
        <w:rPr>
          <w:rFonts w:asciiTheme="majorHAnsi" w:hAnsiTheme="majorHAnsi" w:cstheme="majorHAnsi"/>
          <w:sz w:val="22"/>
          <w:szCs w:val="22"/>
        </w:rPr>
        <w:t>is often documented</w:t>
      </w:r>
      <w:proofErr w:type="gramEnd"/>
      <w:r w:rsidR="00870943" w:rsidRPr="00F94008">
        <w:rPr>
          <w:rFonts w:asciiTheme="majorHAnsi" w:hAnsiTheme="majorHAnsi" w:cstheme="majorHAnsi"/>
          <w:sz w:val="22"/>
          <w:szCs w:val="22"/>
        </w:rPr>
        <w:t xml:space="preserve"> following large storms </w:t>
      </w:r>
      <w:r w:rsidR="007057F0" w:rsidRPr="00F94008">
        <w:rPr>
          <w:rFonts w:asciiTheme="majorHAnsi" w:hAnsiTheme="majorHAnsi" w:cstheme="majorHAnsi"/>
          <w:noProof/>
          <w:sz w:val="22"/>
          <w:szCs w:val="22"/>
        </w:rPr>
        <w:t>(Abbas et al., 2020; Elliott &amp; Nino, 1960)</w:t>
      </w:r>
      <w:r w:rsidR="00870943" w:rsidRPr="00F94008">
        <w:rPr>
          <w:rFonts w:asciiTheme="majorHAnsi" w:hAnsiTheme="majorHAnsi" w:cstheme="majorHAnsi"/>
          <w:sz w:val="22"/>
          <w:szCs w:val="22"/>
        </w:rPr>
        <w:t>.</w:t>
      </w:r>
      <w:r w:rsidR="007E61A2" w:rsidRPr="00F94008">
        <w:rPr>
          <w:rFonts w:asciiTheme="majorHAnsi" w:hAnsiTheme="majorHAnsi" w:cstheme="majorHAnsi"/>
          <w:sz w:val="22"/>
          <w:szCs w:val="22"/>
        </w:rPr>
        <w:t xml:space="preserve"> </w:t>
      </w:r>
      <w:r w:rsidR="00870943" w:rsidRPr="00F94008">
        <w:rPr>
          <w:rFonts w:asciiTheme="majorHAnsi" w:hAnsiTheme="majorHAnsi" w:cstheme="majorHAnsi"/>
          <w:sz w:val="22"/>
          <w:szCs w:val="22"/>
        </w:rPr>
        <w:t>We did not measure habitat structure</w:t>
      </w:r>
      <w:r w:rsidR="00CA6F74" w:rsidRPr="00F94008">
        <w:rPr>
          <w:rFonts w:asciiTheme="majorHAnsi" w:hAnsiTheme="majorHAnsi" w:cstheme="majorHAnsi"/>
          <w:sz w:val="22"/>
          <w:szCs w:val="22"/>
        </w:rPr>
        <w:t xml:space="preserve"> directly</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and </w:t>
      </w:r>
      <w:r w:rsidR="00870943" w:rsidRPr="00F94008">
        <w:rPr>
          <w:rFonts w:asciiTheme="majorHAnsi" w:hAnsiTheme="majorHAnsi" w:cstheme="majorHAnsi"/>
          <w:sz w:val="22"/>
          <w:szCs w:val="22"/>
        </w:rPr>
        <w:t xml:space="preserve">so the causes of increases to </w:t>
      </w:r>
      <w:proofErr w:type="spellStart"/>
      <w:r w:rsidR="00870943" w:rsidRPr="00F94008">
        <w:rPr>
          <w:rFonts w:asciiTheme="majorHAnsi" w:hAnsiTheme="majorHAnsi" w:cstheme="majorHAnsi"/>
          <w:sz w:val="22"/>
          <w:szCs w:val="22"/>
        </w:rPr>
        <w:t>anthropophony</w:t>
      </w:r>
      <w:proofErr w:type="spellEnd"/>
      <w:r w:rsidR="00870943" w:rsidRPr="00F94008">
        <w:rPr>
          <w:rFonts w:asciiTheme="majorHAnsi" w:hAnsiTheme="majorHAnsi" w:cstheme="majorHAnsi"/>
          <w:sz w:val="22"/>
          <w:szCs w:val="22"/>
        </w:rPr>
        <w:t xml:space="preserve"> following typhoons Trami and Kong-Rey </w:t>
      </w:r>
      <w:proofErr w:type="gramStart"/>
      <w:r w:rsidR="00870943" w:rsidRPr="00F94008">
        <w:rPr>
          <w:rFonts w:asciiTheme="majorHAnsi" w:hAnsiTheme="majorHAnsi" w:cstheme="majorHAnsi"/>
          <w:sz w:val="22"/>
          <w:szCs w:val="22"/>
        </w:rPr>
        <w:t xml:space="preserve">cannot be </w:t>
      </w:r>
      <w:r w:rsidR="00CA6F74" w:rsidRPr="00F94008">
        <w:rPr>
          <w:rFonts w:asciiTheme="majorHAnsi" w:hAnsiTheme="majorHAnsi" w:cstheme="majorHAnsi"/>
          <w:sz w:val="22"/>
          <w:szCs w:val="22"/>
        </w:rPr>
        <w:t>demonstrated</w:t>
      </w:r>
      <w:proofErr w:type="gramEnd"/>
      <w:r w:rsidR="00CA6F74" w:rsidRPr="00F94008">
        <w:rPr>
          <w:rFonts w:asciiTheme="majorHAnsi" w:hAnsiTheme="majorHAnsi" w:cstheme="majorHAnsi"/>
          <w:sz w:val="22"/>
          <w:szCs w:val="22"/>
        </w:rPr>
        <w:t xml:space="preserve"> empirically. We </w:t>
      </w:r>
      <w:proofErr w:type="gramStart"/>
      <w:r w:rsidR="00CA6F74" w:rsidRPr="00F94008">
        <w:rPr>
          <w:rFonts w:asciiTheme="majorHAnsi" w:hAnsiTheme="majorHAnsi" w:cstheme="majorHAnsi"/>
          <w:sz w:val="22"/>
          <w:szCs w:val="22"/>
        </w:rPr>
        <w:t>did, however, observe</w:t>
      </w:r>
      <w:proofErr w:type="gramEnd"/>
      <w:r w:rsidR="00CA6F74" w:rsidRPr="00F94008">
        <w:rPr>
          <w:rFonts w:asciiTheme="majorHAnsi" w:hAnsiTheme="majorHAnsi" w:cstheme="majorHAnsi"/>
          <w:sz w:val="22"/>
          <w:szCs w:val="22"/>
        </w:rPr>
        <w:t xml:space="preserve"> significant damage and alterations to </w:t>
      </w:r>
      <w:r w:rsidR="00375AD5" w:rsidRPr="00F94008">
        <w:rPr>
          <w:rFonts w:asciiTheme="majorHAnsi" w:hAnsiTheme="majorHAnsi" w:cstheme="majorHAnsi"/>
          <w:sz w:val="22"/>
          <w:szCs w:val="22"/>
        </w:rPr>
        <w:t xml:space="preserve">habitat structure of forested field sites </w:t>
      </w:r>
      <w:r w:rsidR="00D65D58" w:rsidRPr="00F94008">
        <w:rPr>
          <w:rFonts w:asciiTheme="majorHAnsi" w:hAnsiTheme="majorHAnsi" w:cstheme="majorHAnsi"/>
          <w:sz w:val="22"/>
          <w:szCs w:val="22"/>
        </w:rPr>
        <w:t>(T. Yoshida &amp; M. Yoshimura, pers. obs.)</w:t>
      </w:r>
      <w:r w:rsidR="00870943" w:rsidRPr="00F94008">
        <w:rPr>
          <w:rFonts w:asciiTheme="majorHAnsi" w:hAnsiTheme="majorHAnsi" w:cstheme="majorHAnsi"/>
          <w:sz w:val="22"/>
          <w:szCs w:val="22"/>
        </w:rPr>
        <w:t>. Automated bird species detections were</w:t>
      </w:r>
      <w:r w:rsidR="00365695" w:rsidRPr="00F94008">
        <w:rPr>
          <w:rFonts w:asciiTheme="majorHAnsi" w:hAnsiTheme="majorHAnsi" w:cstheme="majorHAnsi"/>
          <w:sz w:val="22"/>
          <w:szCs w:val="22"/>
        </w:rPr>
        <w:t>, conversely,</w:t>
      </w:r>
      <w:r w:rsidR="00870943" w:rsidRPr="00F94008">
        <w:rPr>
          <w:rFonts w:asciiTheme="majorHAnsi" w:hAnsiTheme="majorHAnsi" w:cstheme="majorHAnsi"/>
          <w:sz w:val="22"/>
          <w:szCs w:val="22"/>
        </w:rPr>
        <w:t xml:space="preserve"> more </w:t>
      </w:r>
      <w:r w:rsidR="00365695" w:rsidRPr="00F94008">
        <w:rPr>
          <w:rFonts w:asciiTheme="majorHAnsi" w:hAnsiTheme="majorHAnsi" w:cstheme="majorHAnsi"/>
          <w:sz w:val="22"/>
          <w:szCs w:val="22"/>
        </w:rPr>
        <w:t>stable</w:t>
      </w:r>
      <w:r w:rsidR="00870943" w:rsidRPr="00F94008">
        <w:rPr>
          <w:rFonts w:asciiTheme="majorHAnsi" w:hAnsiTheme="majorHAnsi" w:cstheme="majorHAnsi"/>
          <w:sz w:val="22"/>
          <w:szCs w:val="22"/>
        </w:rPr>
        <w:t xml:space="preserve"> through time after the typhoons, suggesting disturbance </w:t>
      </w:r>
      <w:r w:rsidR="00F94008" w:rsidRPr="00F94008">
        <w:rPr>
          <w:rFonts w:asciiTheme="majorHAnsi" w:hAnsiTheme="majorHAnsi" w:cstheme="majorHAnsi"/>
          <w:sz w:val="22"/>
          <w:szCs w:val="22"/>
        </w:rPr>
        <w:t xml:space="preserve">may </w:t>
      </w:r>
      <w:r w:rsidR="00870943" w:rsidRPr="00F94008">
        <w:rPr>
          <w:rFonts w:asciiTheme="majorHAnsi" w:hAnsiTheme="majorHAnsi" w:cstheme="majorHAnsi"/>
          <w:sz w:val="22"/>
          <w:szCs w:val="22"/>
        </w:rPr>
        <w:t>affect the consistency of species vocalisations in Okinawa</w:t>
      </w:r>
      <w:r w:rsidR="00F456B6" w:rsidRPr="00F94008">
        <w:rPr>
          <w:rFonts w:asciiTheme="majorHAnsi" w:hAnsiTheme="majorHAnsi" w:cstheme="majorHAnsi"/>
          <w:sz w:val="22"/>
          <w:szCs w:val="22"/>
        </w:rPr>
        <w:t xml:space="preserve"> (see also </w:t>
      </w:r>
      <w:r w:rsidR="00F456B6" w:rsidRPr="00F94008">
        <w:rPr>
          <w:rFonts w:asciiTheme="majorHAnsi" w:hAnsiTheme="majorHAnsi" w:cstheme="majorHAnsi"/>
          <w:noProof/>
          <w:sz w:val="22"/>
          <w:szCs w:val="22"/>
        </w:rPr>
        <w:t>Fraterrigo &amp; Rusak, 2008)</w:t>
      </w:r>
      <w:r w:rsidR="00F94008" w:rsidRPr="00F94008">
        <w:rPr>
          <w:rFonts w:asciiTheme="majorHAnsi" w:hAnsiTheme="majorHAnsi" w:cstheme="majorHAnsi"/>
          <w:noProof/>
          <w:sz w:val="22"/>
          <w:szCs w:val="22"/>
        </w:rPr>
        <w:t>, or perhaps that typhoon-induced changes to habitat structure allow vocalisations to travel further without attenuation, and hence be more reliably detected by our sensors</w:t>
      </w:r>
      <w:r w:rsidR="00870943" w:rsidRPr="00F94008">
        <w:rPr>
          <w:rFonts w:asciiTheme="majorHAnsi" w:hAnsiTheme="majorHAnsi" w:cstheme="majorHAnsi"/>
          <w:sz w:val="22"/>
          <w:szCs w:val="22"/>
        </w:rPr>
        <w:t>.</w:t>
      </w:r>
    </w:p>
    <w:p w14:paraId="232B8FCC" w14:textId="28393E37"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proofErr w:type="spellStart"/>
      <w:r w:rsidR="003C3B21" w:rsidRPr="003C3B21">
        <w:rPr>
          <w:rFonts w:asciiTheme="majorHAnsi" w:hAnsiTheme="majorHAnsi" w:cstheme="majorHAnsi"/>
          <w:i/>
          <w:iCs/>
          <w:sz w:val="22"/>
          <w:szCs w:val="22"/>
        </w:rPr>
        <w:t>Horornis</w:t>
      </w:r>
      <w:proofErr w:type="spellEnd"/>
      <w:r w:rsidR="003C3B21" w:rsidRPr="003C3B21">
        <w:rPr>
          <w:rFonts w:asciiTheme="majorHAnsi" w:hAnsiTheme="majorHAnsi" w:cstheme="majorHAnsi"/>
          <w:i/>
          <w:iCs/>
          <w:sz w:val="22"/>
          <w:szCs w:val="22"/>
        </w:rPr>
        <w:t xml:space="preserve"> </w:t>
      </w:r>
      <w:proofErr w:type="spellStart"/>
      <w:r w:rsidR="003C3B21" w:rsidRPr="003C3B21">
        <w:rPr>
          <w:rFonts w:asciiTheme="majorHAnsi" w:hAnsiTheme="majorHAnsi" w:cstheme="majorHAnsi"/>
          <w:i/>
          <w:iCs/>
          <w:sz w:val="22"/>
          <w:szCs w:val="22"/>
        </w:rPr>
        <w:t>diphone</w:t>
      </w:r>
      <w:proofErr w:type="spellEnd"/>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proofErr w:type="spellStart"/>
      <w:r w:rsidR="003C3B21" w:rsidRPr="003C3B21">
        <w:rPr>
          <w:rFonts w:asciiTheme="majorHAnsi" w:hAnsiTheme="majorHAnsi" w:cstheme="majorHAnsi"/>
          <w:i/>
          <w:iCs/>
          <w:sz w:val="22"/>
          <w:szCs w:val="22"/>
        </w:rPr>
        <w:t>Corvus</w:t>
      </w:r>
      <w:proofErr w:type="spellEnd"/>
      <w:r w:rsidR="003C3B21" w:rsidRPr="003C3B21">
        <w:rPr>
          <w:rFonts w:asciiTheme="majorHAnsi" w:hAnsiTheme="majorHAnsi" w:cstheme="majorHAnsi"/>
          <w:i/>
          <w:iCs/>
          <w:sz w:val="22"/>
          <w:szCs w:val="22"/>
        </w:rPr>
        <w:t xml:space="preserve"> </w:t>
      </w:r>
      <w:proofErr w:type="spellStart"/>
      <w:r w:rsidR="003C3B21" w:rsidRPr="003C3B21">
        <w:rPr>
          <w:rFonts w:asciiTheme="majorHAnsi" w:hAnsiTheme="majorHAnsi" w:cstheme="majorHAnsi"/>
          <w:i/>
          <w:iCs/>
          <w:sz w:val="22"/>
          <w:szCs w:val="22"/>
        </w:rPr>
        <w:t>macrorhynchos</w:t>
      </w:r>
      <w:proofErr w:type="spellEnd"/>
      <w:r w:rsidR="003C3B21">
        <w:rPr>
          <w:rFonts w:asciiTheme="majorHAnsi" w:hAnsiTheme="majorHAnsi" w:cstheme="majorHAnsi"/>
          <w:sz w:val="22"/>
          <w:szCs w:val="22"/>
        </w:rPr>
        <w:t xml:space="preserve">) and Ryukyu </w:t>
      </w:r>
      <w:proofErr w:type="spellStart"/>
      <w:r w:rsidR="003C3B21">
        <w:rPr>
          <w:rFonts w:asciiTheme="majorHAnsi" w:hAnsiTheme="majorHAnsi" w:cstheme="majorHAnsi"/>
          <w:sz w:val="22"/>
          <w:szCs w:val="22"/>
        </w:rPr>
        <w:t>scops</w:t>
      </w:r>
      <w:proofErr w:type="spellEnd"/>
      <w:r w:rsidR="003C3B21">
        <w:rPr>
          <w:rFonts w:asciiTheme="majorHAnsi" w:hAnsiTheme="majorHAnsi" w:cstheme="majorHAnsi"/>
          <w:sz w:val="22"/>
          <w:szCs w:val="22"/>
        </w:rPr>
        <w:t xml:space="preserve"> owl (</w:t>
      </w:r>
      <w:proofErr w:type="spellStart"/>
      <w:r w:rsidR="003C3B21" w:rsidRPr="003C3B21">
        <w:rPr>
          <w:rFonts w:asciiTheme="majorHAnsi" w:hAnsiTheme="majorHAnsi" w:cstheme="majorHAnsi"/>
          <w:i/>
          <w:iCs/>
          <w:sz w:val="22"/>
          <w:szCs w:val="22"/>
        </w:rPr>
        <w:t>Otus</w:t>
      </w:r>
      <w:proofErr w:type="spellEnd"/>
      <w:r w:rsidR="003C3B21" w:rsidRPr="003C3B21">
        <w:rPr>
          <w:rFonts w:asciiTheme="majorHAnsi" w:hAnsiTheme="majorHAnsi" w:cstheme="majorHAnsi"/>
          <w:i/>
          <w:iCs/>
          <w:sz w:val="22"/>
          <w:szCs w:val="22"/>
        </w:rPr>
        <w:t xml:space="preserve"> </w:t>
      </w:r>
      <w:proofErr w:type="spellStart"/>
      <w:r w:rsidR="003C3B21" w:rsidRPr="003C3B21">
        <w:rPr>
          <w:rFonts w:asciiTheme="majorHAnsi" w:hAnsiTheme="majorHAnsi" w:cstheme="majorHAnsi"/>
          <w:i/>
          <w:iCs/>
          <w:sz w:val="22"/>
          <w:szCs w:val="22"/>
        </w:rPr>
        <w:t>elegans</w:t>
      </w:r>
      <w:proofErr w:type="spellEnd"/>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 xml:space="preserve">H. </w:t>
      </w:r>
      <w:proofErr w:type="spellStart"/>
      <w:r w:rsidR="00D853F1" w:rsidRPr="00D853F1">
        <w:rPr>
          <w:rFonts w:asciiTheme="majorHAnsi" w:hAnsiTheme="majorHAnsi" w:cstheme="majorHAnsi"/>
          <w:i/>
          <w:iCs/>
          <w:sz w:val="22"/>
          <w:szCs w:val="22"/>
        </w:rPr>
        <w:t>diphone</w:t>
      </w:r>
      <w:proofErr w:type="spellEnd"/>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 xml:space="preserve">H. </w:t>
      </w:r>
      <w:proofErr w:type="spellStart"/>
      <w:r w:rsidR="00D853F1" w:rsidRPr="00D853F1">
        <w:rPr>
          <w:rFonts w:asciiTheme="majorHAnsi" w:hAnsiTheme="majorHAnsi" w:cstheme="majorHAnsi"/>
          <w:i/>
          <w:iCs/>
          <w:sz w:val="22"/>
          <w:szCs w:val="22"/>
        </w:rPr>
        <w:t>diphone</w:t>
      </w:r>
      <w:proofErr w:type="spellEnd"/>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commentRangeStart w:id="111"/>
      <w:proofErr w:type="gramStart"/>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 xml:space="preserve">H. </w:t>
      </w:r>
      <w:proofErr w:type="spellStart"/>
      <w:r w:rsidR="00F75523" w:rsidRPr="00F75523">
        <w:rPr>
          <w:rFonts w:asciiTheme="majorHAnsi" w:hAnsiTheme="majorHAnsi" w:cstheme="majorHAnsi"/>
          <w:i/>
          <w:iCs/>
          <w:sz w:val="22"/>
          <w:szCs w:val="22"/>
        </w:rPr>
        <w:t>diphone</w:t>
      </w:r>
      <w:proofErr w:type="spellEnd"/>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 xml:space="preserve">H. </w:t>
      </w:r>
      <w:proofErr w:type="spellStart"/>
      <w:r w:rsidR="005C0C05" w:rsidRPr="00B04C3A">
        <w:rPr>
          <w:rFonts w:asciiTheme="majorHAnsi" w:hAnsiTheme="majorHAnsi" w:cstheme="majorHAnsi"/>
          <w:i/>
          <w:iCs/>
          <w:sz w:val="22"/>
          <w:szCs w:val="22"/>
        </w:rPr>
        <w:t>diphone</w:t>
      </w:r>
      <w:proofErr w:type="spellEnd"/>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commentRangeEnd w:id="111"/>
      <w:r w:rsidR="00B24A58">
        <w:rPr>
          <w:rStyle w:val="CommentReference"/>
        </w:rPr>
        <w:commentReference w:id="111"/>
      </w:r>
      <w:r w:rsidR="005C0C05">
        <w:rPr>
          <w:rFonts w:asciiTheme="majorHAnsi" w:hAnsiTheme="majorHAnsi" w:cstheme="majorHAnsi"/>
          <w:sz w:val="22"/>
          <w:szCs w:val="22"/>
        </w:rPr>
        <w:t>.</w:t>
      </w:r>
      <w:proofErr w:type="gramEnd"/>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 xml:space="preserve">O. </w:t>
      </w:r>
      <w:proofErr w:type="spellStart"/>
      <w:r w:rsidR="00B04C3A" w:rsidRPr="00B04C3A">
        <w:rPr>
          <w:rFonts w:asciiTheme="majorHAnsi" w:hAnsiTheme="majorHAnsi" w:cstheme="majorHAnsi"/>
          <w:i/>
          <w:iCs/>
          <w:sz w:val="22"/>
          <w:szCs w:val="22"/>
        </w:rPr>
        <w:t>elegans</w:t>
      </w:r>
      <w:proofErr w:type="spellEnd"/>
      <w:r w:rsidR="00B04C3A">
        <w:rPr>
          <w:rFonts w:asciiTheme="majorHAnsi" w:hAnsiTheme="majorHAnsi" w:cstheme="majorHAnsi"/>
          <w:sz w:val="22"/>
          <w:szCs w:val="22"/>
        </w:rPr>
        <w:t xml:space="preserve"> was not detected less frequently after the typhoons, suggesting that </w:t>
      </w:r>
      <w:r w:rsidR="009914F4">
        <w:rPr>
          <w:rFonts w:asciiTheme="majorHAnsi" w:hAnsiTheme="majorHAnsi" w:cstheme="majorHAnsi"/>
          <w:sz w:val="22"/>
          <w:szCs w:val="22"/>
        </w:rPr>
        <w:t>its habitat and/or foraging were unaffected by the typhoons</w:t>
      </w:r>
      <w:r w:rsidR="00B04C3A">
        <w:rPr>
          <w:rFonts w:asciiTheme="majorHAnsi" w:hAnsiTheme="majorHAnsi" w:cstheme="majorHAnsi"/>
          <w:sz w:val="22"/>
          <w:szCs w:val="22"/>
        </w:rPr>
        <w:t xml:space="preserve">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w:t>
      </w:r>
      <w:commentRangeStart w:id="112"/>
      <w:r w:rsidR="0005396E">
        <w:rPr>
          <w:rFonts w:asciiTheme="majorHAnsi" w:hAnsiTheme="majorHAnsi" w:cstheme="majorHAnsi"/>
          <w:sz w:val="22"/>
          <w:szCs w:val="22"/>
        </w:rPr>
        <w:t xml:space="preserve">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t>
      </w:r>
      <w:proofErr w:type="gramStart"/>
      <w:r w:rsidR="00A3623D">
        <w:rPr>
          <w:rFonts w:asciiTheme="majorHAnsi" w:hAnsiTheme="majorHAnsi" w:cstheme="majorHAnsi"/>
          <w:sz w:val="22"/>
          <w:szCs w:val="22"/>
        </w:rPr>
        <w:t>were dominated</w:t>
      </w:r>
      <w:proofErr w:type="gramEnd"/>
      <w:r w:rsidR="00A3623D">
        <w:rPr>
          <w:rFonts w:asciiTheme="majorHAnsi" w:hAnsiTheme="majorHAnsi" w:cstheme="majorHAnsi"/>
          <w:sz w:val="22"/>
          <w:szCs w:val="22"/>
        </w:rPr>
        <w:t xml:space="preserve">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commentRangeEnd w:id="112"/>
      <w:r w:rsidR="001D3506">
        <w:rPr>
          <w:rStyle w:val="CommentReference"/>
        </w:rPr>
        <w:commentReference w:id="112"/>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w:t>
      </w:r>
      <w:r w:rsidR="00A05CE9">
        <w:rPr>
          <w:rFonts w:asciiTheme="majorHAnsi" w:hAnsiTheme="majorHAnsi" w:cstheme="majorHAnsi"/>
          <w:sz w:val="22"/>
          <w:szCs w:val="22"/>
        </w:rPr>
        <w:lastRenderedPageBreak/>
        <w:t>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775EE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commentRangeStart w:id="113"/>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commentRangeEnd w:id="113"/>
      <w:r w:rsidR="00663E79">
        <w:rPr>
          <w:rStyle w:val="CommentReference"/>
        </w:rPr>
        <w:commentReference w:id="113"/>
      </w:r>
      <w:r w:rsidR="006A5061">
        <w:rPr>
          <w:rFonts w:asciiTheme="majorHAnsi" w:hAnsiTheme="majorHAnsi" w:cstheme="majorHAnsi"/>
          <w:sz w:val="22"/>
          <w:szCs w:val="22"/>
        </w:rPr>
        <w:t>(</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w:t>
      </w:r>
      <w:r w:rsidR="00C82AF4">
        <w:rPr>
          <w:rFonts w:asciiTheme="majorHAnsi" w:hAnsiTheme="majorHAnsi" w:cstheme="majorHAnsi"/>
          <w:sz w:val="22"/>
          <w:szCs w:val="22"/>
        </w:rPr>
        <w:t xml:space="preserve"> That said, building reliable vocalisation recognition algorithms remains a challenge, particularly when aiming for transferability to different habitats or seasons, which provide a range of non-target sounds beyond those on which algorithms </w:t>
      </w:r>
      <w:proofErr w:type="gramStart"/>
      <w:r w:rsidR="00C82AF4">
        <w:rPr>
          <w:rFonts w:asciiTheme="majorHAnsi" w:hAnsiTheme="majorHAnsi" w:cstheme="majorHAnsi"/>
          <w:sz w:val="22"/>
          <w:szCs w:val="22"/>
        </w:rPr>
        <w:t>may have been trained</w:t>
      </w:r>
      <w:proofErr w:type="gramEnd"/>
      <w:r w:rsidR="00C82AF4">
        <w:rPr>
          <w:rFonts w:asciiTheme="majorHAnsi" w:hAnsiTheme="majorHAnsi" w:cstheme="majorHAnsi"/>
          <w:sz w:val="22"/>
          <w:szCs w:val="22"/>
        </w:rPr>
        <w:t>. Increasing application of deep learning to such problems will likely help provide a solution (</w:t>
      </w:r>
      <w:r w:rsidR="00C82AF4" w:rsidRPr="00C82AF4">
        <w:rPr>
          <w:rFonts w:asciiTheme="majorHAnsi" w:hAnsiTheme="majorHAnsi" w:cstheme="majorHAnsi"/>
          <w:i/>
          <w:iCs/>
          <w:sz w:val="22"/>
          <w:szCs w:val="22"/>
        </w:rPr>
        <w:t>e.g.</w:t>
      </w:r>
      <w:r w:rsidR="00C82AF4">
        <w:rPr>
          <w:rFonts w:asciiTheme="majorHAnsi" w:hAnsiTheme="majorHAnsi" w:cstheme="majorHAnsi"/>
          <w:sz w:val="22"/>
          <w:szCs w:val="22"/>
        </w:rPr>
        <w:t xml:space="preserve">, </w:t>
      </w:r>
      <w:proofErr w:type="spellStart"/>
      <w:r w:rsidR="00C82AF4">
        <w:rPr>
          <w:rFonts w:asciiTheme="majorHAnsi" w:hAnsiTheme="majorHAnsi" w:cstheme="majorHAnsi"/>
          <w:sz w:val="22"/>
          <w:szCs w:val="22"/>
        </w:rPr>
        <w:t>Sethi</w:t>
      </w:r>
      <w:proofErr w:type="spellEnd"/>
      <w:r w:rsidR="00C82AF4">
        <w:rPr>
          <w:rFonts w:asciiTheme="majorHAnsi" w:hAnsiTheme="majorHAnsi" w:cstheme="majorHAnsi"/>
          <w:sz w:val="22"/>
          <w:szCs w:val="22"/>
        </w:rPr>
        <w:t xml:space="preserve"> et al.</w:t>
      </w:r>
      <w:r w:rsidR="007F5C9C">
        <w:rPr>
          <w:rFonts w:asciiTheme="majorHAnsi" w:hAnsiTheme="majorHAnsi" w:cstheme="majorHAnsi"/>
          <w:sz w:val="22"/>
          <w:szCs w:val="22"/>
        </w:rPr>
        <w:t>,</w:t>
      </w:r>
      <w:r w:rsidR="00C82AF4">
        <w:rPr>
          <w:rFonts w:asciiTheme="majorHAnsi" w:hAnsiTheme="majorHAnsi" w:cstheme="majorHAnsi"/>
          <w:sz w:val="22"/>
          <w:szCs w:val="22"/>
        </w:rPr>
        <w:t xml:space="preserve"> 2020</w:t>
      </w:r>
      <w:r w:rsidR="00E1641C">
        <w:rPr>
          <w:rFonts w:asciiTheme="majorHAnsi" w:hAnsiTheme="majorHAnsi" w:cstheme="majorHAnsi"/>
          <w:sz w:val="22"/>
          <w:szCs w:val="22"/>
        </w:rPr>
        <w:t>b</w:t>
      </w:r>
      <w:r w:rsidR="00C82AF4">
        <w:rPr>
          <w:rFonts w:asciiTheme="majorHAnsi" w:hAnsiTheme="majorHAnsi" w:cstheme="majorHAnsi"/>
          <w:sz w:val="22"/>
          <w:szCs w:val="22"/>
        </w:rPr>
        <w:t>) as will continued efforts to build labelled sound libraries from which automated species detection algorithms can be trained (</w:t>
      </w:r>
      <w:proofErr w:type="spellStart"/>
      <w:r w:rsidR="007F5C9C" w:rsidRPr="007F5C9C">
        <w:rPr>
          <w:rFonts w:asciiTheme="majorHAnsi" w:hAnsiTheme="majorHAnsi" w:cstheme="majorHAnsi"/>
          <w:sz w:val="22"/>
          <w:szCs w:val="22"/>
        </w:rPr>
        <w:t>Deichmann</w:t>
      </w:r>
      <w:proofErr w:type="spellEnd"/>
      <w:r w:rsidR="007F5C9C">
        <w:rPr>
          <w:rFonts w:asciiTheme="majorHAnsi" w:hAnsiTheme="majorHAnsi" w:cstheme="majorHAnsi"/>
          <w:sz w:val="22"/>
          <w:szCs w:val="22"/>
        </w:rPr>
        <w:t xml:space="preserve"> et al., 2018</w:t>
      </w:r>
      <w:r w:rsidR="00C82AF4">
        <w:rPr>
          <w:rFonts w:asciiTheme="majorHAnsi" w:hAnsiTheme="majorHAnsi" w:cstheme="majorHAnsi"/>
          <w:sz w:val="22"/>
          <w:szCs w:val="22"/>
        </w:rPr>
        <w:t>).</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t xml:space="preserve">, </w:t>
      </w:r>
      <w:commentRangeStart w:id="114"/>
      <w:r w:rsidR="00CF6792">
        <w:rPr>
          <w:rFonts w:asciiTheme="majorHAnsi" w:hAnsiTheme="majorHAnsi" w:cstheme="majorHAnsi"/>
          <w:sz w:val="22"/>
          <w:szCs w:val="22"/>
        </w:rPr>
        <w:t>presenting a challenge when attempting to disentangle disturbance responses from seasonal soundscape change</w:t>
      </w:r>
      <w:commentRangeEnd w:id="114"/>
      <w:r w:rsidR="00663E79">
        <w:rPr>
          <w:rStyle w:val="CommentReference"/>
        </w:rPr>
        <w:commentReference w:id="114"/>
      </w:r>
      <w:r w:rsidR="00CF6792">
        <w:rPr>
          <w:rFonts w:asciiTheme="majorHAnsi" w:hAnsiTheme="majorHAnsi" w:cstheme="majorHAnsi"/>
          <w:sz w:val="22"/>
          <w:szCs w:val="22"/>
        </w:rPr>
        <w:t xml:space="preserve">. </w:t>
      </w:r>
      <w:r w:rsidR="005F2783">
        <w:rPr>
          <w:rFonts w:asciiTheme="majorHAnsi" w:hAnsiTheme="majorHAnsi" w:cstheme="majorHAnsi"/>
          <w:sz w:val="22"/>
          <w:szCs w:val="22"/>
        </w:rPr>
        <w:t xml:space="preserve">Our moving average </w:t>
      </w:r>
      <w:proofErr w:type="spellStart"/>
      <w:r w:rsidR="005F2783">
        <w:rPr>
          <w:rFonts w:asciiTheme="majorHAnsi" w:hAnsiTheme="majorHAnsi" w:cstheme="majorHAnsi"/>
          <w:sz w:val="22"/>
          <w:szCs w:val="22"/>
        </w:rPr>
        <w:t>detrend</w:t>
      </w:r>
      <w:proofErr w:type="spellEnd"/>
      <w:r w:rsidR="005F2783">
        <w:rPr>
          <w:rFonts w:asciiTheme="majorHAnsi" w:hAnsiTheme="majorHAnsi" w:cstheme="majorHAnsi"/>
          <w:sz w:val="22"/>
          <w:szCs w:val="22"/>
        </w:rPr>
        <w:t xml:space="preserve">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w:t>
      </w:r>
      <w:bookmarkStart w:id="115" w:name="_GoBack"/>
      <w:bookmarkEnd w:id="115"/>
      <w:r w:rsidR="00171E9E">
        <w:rPr>
          <w:rFonts w:asciiTheme="majorHAnsi" w:hAnsiTheme="majorHAnsi" w:cstheme="majorHAnsi"/>
          <w:sz w:val="22"/>
          <w:szCs w:val="22"/>
        </w:rPr>
        <w:t>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r w:rsidR="00E73E6F">
        <w:rPr>
          <w:rFonts w:asciiTheme="majorHAnsi" w:hAnsiTheme="majorHAnsi" w:cstheme="majorHAnsi"/>
          <w:sz w:val="22"/>
          <w:szCs w:val="22"/>
        </w:rPr>
        <w:t>,</w:t>
      </w:r>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w:t>
      </w:r>
      <w:proofErr w:type="gramStart"/>
      <w:r w:rsidR="00145D3D">
        <w:rPr>
          <w:rFonts w:asciiTheme="majorHAnsi" w:hAnsiTheme="majorHAnsi" w:cstheme="majorHAnsi"/>
          <w:sz w:val="22"/>
          <w:szCs w:val="22"/>
        </w:rPr>
        <w:t>thus</w:t>
      </w:r>
      <w:proofErr w:type="gramEnd"/>
      <w:r w:rsidR="00145D3D">
        <w:rPr>
          <w:rFonts w:asciiTheme="majorHAnsi" w:hAnsiTheme="majorHAnsi" w:cstheme="majorHAnsi"/>
          <w:sz w:val="22"/>
          <w:szCs w:val="22"/>
        </w:rPr>
        <w:t xml:space="preserve">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5A57101"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 xml:space="preserve">Our study tested the capacity for land use and climate change in the form of extreme weather events </w:t>
      </w:r>
      <w:proofErr w:type="gramStart"/>
      <w:r>
        <w:rPr>
          <w:rFonts w:asciiTheme="majorHAnsi" w:hAnsiTheme="majorHAnsi" w:cstheme="majorHAnsi"/>
          <w:sz w:val="22"/>
          <w:szCs w:val="22"/>
        </w:rPr>
        <w:t>to jointly shape</w:t>
      </w:r>
      <w:proofErr w:type="gramEnd"/>
      <w:r>
        <w:rPr>
          <w:rFonts w:asciiTheme="majorHAnsi" w:hAnsiTheme="majorHAnsi" w:cstheme="majorHAnsi"/>
          <w:sz w:val="22"/>
          <w:szCs w:val="22"/>
        </w:rPr>
        <w:t xml:space="preserve"> ecological stability. Using passive acoustic monitoring data from a landscape-scale sensor network across Okinawa </w:t>
      </w:r>
      <w:r w:rsidR="00E73E6F">
        <w:rPr>
          <w:rFonts w:asciiTheme="majorHAnsi" w:hAnsiTheme="majorHAnsi" w:cstheme="majorHAnsi"/>
          <w:sz w:val="22"/>
          <w:szCs w:val="22"/>
        </w:rPr>
        <w:t>I</w:t>
      </w:r>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w:t>
      </w:r>
      <w:proofErr w:type="spellStart"/>
      <w:r w:rsidR="00856B6F" w:rsidRPr="00856B6F">
        <w:rPr>
          <w:rFonts w:ascii="Calibri Light" w:hAnsiTheme="majorHAnsi" w:cs="Calibri Light"/>
          <w:sz w:val="22"/>
          <w:lang w:val="en-US"/>
        </w:rPr>
        <w:t>McWhirter</w:t>
      </w:r>
      <w:proofErr w:type="spellEnd"/>
      <w:r w:rsidR="00856B6F" w:rsidRPr="00856B6F">
        <w:rPr>
          <w:rFonts w:ascii="Calibri Light" w:hAnsiTheme="majorHAnsi" w:cs="Calibri Light"/>
          <w:sz w:val="22"/>
          <w:lang w:val="en-US"/>
        </w:rPr>
        <w:t xml:space="preserve">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r w:rsidR="000E05AE">
        <w:rPr>
          <w:rFonts w:asciiTheme="majorHAnsi" w:hAnsiTheme="majorHAnsi" w:cstheme="majorHAnsi"/>
          <w:sz w:val="22"/>
          <w:szCs w:val="22"/>
        </w:rPr>
        <w:t>I</w:t>
      </w:r>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proofErr w:type="gramStart"/>
      <w:r w:rsidR="0078310F">
        <w:rPr>
          <w:rFonts w:asciiTheme="majorHAnsi" w:hAnsiTheme="majorHAnsi" w:cstheme="majorHAnsi"/>
          <w:sz w:val="22"/>
          <w:szCs w:val="22"/>
        </w:rPr>
        <w:t>As longer and higher-resolution acoustic data is amassed</w:t>
      </w:r>
      <w:r w:rsidR="00C0369F">
        <w:rPr>
          <w:rFonts w:asciiTheme="majorHAnsi" w:hAnsiTheme="majorHAnsi" w:cstheme="majorHAnsi"/>
          <w:sz w:val="22"/>
          <w:szCs w:val="22"/>
        </w:rPr>
        <w:t xml:space="preserve"> through multi-site acoustic sensor arrays (e.g., </w:t>
      </w:r>
      <w:r w:rsidR="00C0369F" w:rsidRPr="00557845">
        <w:rPr>
          <w:rFonts w:asciiTheme="majorHAnsi" w:hAnsiTheme="majorHAnsi" w:cstheme="majorHAnsi"/>
          <w:sz w:val="22"/>
          <w:szCs w:val="22"/>
        </w:rPr>
        <w:t>Roe et al., 2021</w:t>
      </w:r>
      <w:r w:rsidR="00C0369F">
        <w:rPr>
          <w:rFonts w:asciiTheme="majorHAnsi" w:hAnsiTheme="majorHAnsi" w:cstheme="majorHAnsi"/>
          <w:sz w:val="22"/>
          <w:szCs w:val="22"/>
        </w:rPr>
        <w:t xml:space="preserve">; </w:t>
      </w:r>
      <w:proofErr w:type="spellStart"/>
      <w:r w:rsidR="00C0369F" w:rsidRPr="00557845">
        <w:rPr>
          <w:rFonts w:asciiTheme="majorHAnsi" w:hAnsiTheme="majorHAnsi" w:cstheme="majorHAnsi"/>
          <w:sz w:val="22"/>
          <w:szCs w:val="22"/>
        </w:rPr>
        <w:t>Sethi</w:t>
      </w:r>
      <w:proofErr w:type="spellEnd"/>
      <w:r w:rsidR="00C0369F" w:rsidRPr="00557845">
        <w:rPr>
          <w:rFonts w:asciiTheme="majorHAnsi" w:hAnsiTheme="majorHAnsi" w:cstheme="majorHAnsi"/>
          <w:sz w:val="22"/>
          <w:szCs w:val="22"/>
        </w:rPr>
        <w:t xml:space="preserve"> et al., 2020a; </w:t>
      </w:r>
      <w:r w:rsidR="00C0369F" w:rsidRPr="002970BF">
        <w:rPr>
          <w:rFonts w:asciiTheme="majorHAnsi" w:hAnsiTheme="majorHAnsi" w:cstheme="majorHAnsi"/>
          <w:sz w:val="22"/>
          <w:szCs w:val="22"/>
        </w:rPr>
        <w:t xml:space="preserve">Van </w:t>
      </w:r>
      <w:proofErr w:type="spellStart"/>
      <w:r w:rsidR="00C0369F" w:rsidRPr="002970BF">
        <w:rPr>
          <w:rFonts w:asciiTheme="majorHAnsi" w:hAnsiTheme="majorHAnsi" w:cstheme="majorHAnsi"/>
          <w:sz w:val="22"/>
          <w:szCs w:val="22"/>
        </w:rPr>
        <w:t>Parijs</w:t>
      </w:r>
      <w:proofErr w:type="spellEnd"/>
      <w:r w:rsidR="00C0369F">
        <w:rPr>
          <w:rFonts w:asciiTheme="majorHAnsi" w:hAnsiTheme="majorHAnsi" w:cstheme="majorHAnsi"/>
          <w:sz w:val="22"/>
          <w:szCs w:val="22"/>
        </w:rPr>
        <w:t xml:space="preserve"> et al., 2015)</w:t>
      </w:r>
      <w:r w:rsidR="0078310F">
        <w:rPr>
          <w:rFonts w:asciiTheme="majorHAnsi" w:hAnsiTheme="majorHAnsi" w:cstheme="majorHAnsi"/>
          <w:sz w:val="22"/>
          <w:szCs w:val="22"/>
        </w:rPr>
        <w:t xml:space="preserve">,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roofErr w:type="gramEnd"/>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116"/>
      <w:commentRangeStart w:id="117"/>
      <w:r w:rsidRPr="00E829C3">
        <w:rPr>
          <w:rFonts w:asciiTheme="majorHAnsi" w:hAnsiTheme="majorHAnsi" w:cstheme="majorHAnsi"/>
          <w:sz w:val="21"/>
          <w:szCs w:val="21"/>
        </w:rPr>
        <w:t xml:space="preserve">Many individuals in the OKEON </w:t>
      </w:r>
      <w:proofErr w:type="spellStart"/>
      <w:r w:rsidRPr="00E829C3">
        <w:rPr>
          <w:rFonts w:asciiTheme="majorHAnsi" w:hAnsiTheme="majorHAnsi" w:cstheme="majorHAnsi"/>
          <w:sz w:val="21"/>
          <w:szCs w:val="21"/>
        </w:rPr>
        <w:t>churamori</w:t>
      </w:r>
      <w:proofErr w:type="spellEnd"/>
      <w:r w:rsidRPr="00E829C3">
        <w:rPr>
          <w:rFonts w:asciiTheme="majorHAnsi" w:hAnsiTheme="majorHAnsi" w:cstheme="majorHAnsi"/>
          <w:sz w:val="21"/>
          <w:szCs w:val="21"/>
        </w:rPr>
        <w:t xml:space="preserve"> project </w:t>
      </w:r>
      <w:commentRangeEnd w:id="116"/>
      <w:r w:rsidR="006E468F">
        <w:rPr>
          <w:rStyle w:val="CommentReference"/>
        </w:rPr>
        <w:commentReference w:id="116"/>
      </w:r>
      <w:commentRangeEnd w:id="117"/>
      <w:r w:rsidR="00D370AC">
        <w:rPr>
          <w:rStyle w:val="CommentReference"/>
        </w:rPr>
        <w:commentReference w:id="117"/>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w:t>
      </w:r>
      <w:proofErr w:type="spellStart"/>
      <w:r w:rsidR="00E829C3" w:rsidRPr="00E829C3">
        <w:rPr>
          <w:rFonts w:asciiTheme="majorHAnsi" w:hAnsiTheme="majorHAnsi" w:cstheme="majorHAnsi"/>
          <w:sz w:val="21"/>
          <w:szCs w:val="21"/>
        </w:rPr>
        <w:t>Churamori</w:t>
      </w:r>
      <w:proofErr w:type="spellEnd"/>
      <w:r w:rsidR="00E829C3" w:rsidRPr="00E829C3">
        <w:rPr>
          <w:rFonts w:asciiTheme="majorHAnsi" w:hAnsiTheme="majorHAnsi" w:cstheme="majorHAnsi"/>
          <w:sz w:val="21"/>
          <w:szCs w:val="21"/>
        </w:rPr>
        <w:t xml:space="preserve">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w:t>
      </w:r>
      <w:proofErr w:type="gramStart"/>
      <w:r w:rsidR="00F96A0D">
        <w:rPr>
          <w:rFonts w:asciiTheme="majorHAnsi" w:hAnsiTheme="majorHAnsi" w:cstheme="majorHAnsi"/>
          <w:sz w:val="21"/>
          <w:szCs w:val="21"/>
        </w:rPr>
        <w:t>break-point</w:t>
      </w:r>
      <w:proofErr w:type="gramEnd"/>
      <w:r w:rsidR="00F96A0D">
        <w:rPr>
          <w:rFonts w:asciiTheme="majorHAnsi" w:hAnsiTheme="majorHAnsi" w:cstheme="majorHAnsi"/>
          <w:sz w:val="21"/>
          <w:szCs w:val="21"/>
        </w:rPr>
        <w:t xml:space="preserve">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t>
      </w:r>
      <w:proofErr w:type="gramStart"/>
      <w:r w:rsidR="00CC1F34" w:rsidRPr="00E829C3">
        <w:rPr>
          <w:rFonts w:asciiTheme="majorHAnsi" w:hAnsiTheme="majorHAnsi" w:cstheme="majorHAnsi"/>
          <w:sz w:val="21"/>
          <w:szCs w:val="21"/>
        </w:rPr>
        <w:t>was supported</w:t>
      </w:r>
      <w:proofErr w:type="gramEnd"/>
      <w:r w:rsidR="00CC1F34" w:rsidRPr="00E829C3">
        <w:rPr>
          <w:rFonts w:asciiTheme="majorHAnsi" w:hAnsiTheme="majorHAnsi" w:cstheme="majorHAnsi"/>
          <w:sz w:val="21"/>
          <w:szCs w:val="21"/>
        </w:rPr>
        <w:t xml:space="preserve">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4"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Pr="00AF7BC5" w:rsidRDefault="00776150"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Nicholas R. Friedman</w:t>
      </w:r>
      <w:r w:rsidR="00945AE6" w:rsidRPr="00AF7BC5">
        <w:rPr>
          <w:rFonts w:asciiTheme="majorHAnsi" w:hAnsiTheme="majorHAnsi" w:cstheme="majorHAnsi"/>
          <w:sz w:val="20"/>
          <w:szCs w:val="20"/>
          <w:lang w:val="de-DE"/>
        </w:rPr>
        <w:t xml:space="preserve">: </w:t>
      </w:r>
      <w:hyperlink r:id="rId15" w:history="1">
        <w:r w:rsidR="00CF5429" w:rsidRPr="00AF7BC5">
          <w:rPr>
            <w:rStyle w:val="Hyperlink"/>
            <w:rFonts w:asciiTheme="majorHAnsi" w:hAnsiTheme="majorHAnsi" w:cstheme="majorHAnsi"/>
            <w:sz w:val="20"/>
            <w:szCs w:val="20"/>
            <w:lang w:val="de-DE"/>
          </w:rPr>
          <w:t>https://orcid.org/0000-0002-0533-6801</w:t>
        </w:r>
      </w:hyperlink>
    </w:p>
    <w:p w14:paraId="2EFF2DDA" w14:textId="77777777" w:rsidR="00C04E5D" w:rsidRPr="00AF7BC5" w:rsidRDefault="00C04E5D" w:rsidP="00C04E5D">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 xml:space="preserve">David W. </w:t>
      </w:r>
      <w:proofErr w:type="spellStart"/>
      <w:r w:rsidRPr="00AF7BC5">
        <w:rPr>
          <w:rFonts w:asciiTheme="majorHAnsi" w:hAnsiTheme="majorHAnsi" w:cstheme="majorHAnsi"/>
          <w:i/>
          <w:iCs/>
          <w:sz w:val="20"/>
          <w:szCs w:val="20"/>
          <w:lang w:val="de-DE"/>
        </w:rPr>
        <w:t>Armitage</w:t>
      </w:r>
      <w:proofErr w:type="spellEnd"/>
      <w:r w:rsidRPr="00AF7BC5">
        <w:rPr>
          <w:rFonts w:asciiTheme="majorHAnsi" w:hAnsiTheme="majorHAnsi" w:cstheme="majorHAnsi"/>
          <w:sz w:val="20"/>
          <w:szCs w:val="20"/>
          <w:lang w:val="de-DE"/>
        </w:rPr>
        <w:t xml:space="preserve">: </w:t>
      </w:r>
      <w:hyperlink r:id="rId16" w:history="1">
        <w:r w:rsidRPr="00AF7BC5">
          <w:rPr>
            <w:rStyle w:val="Hyperlink"/>
            <w:rFonts w:asciiTheme="majorHAnsi" w:hAnsiTheme="majorHAnsi" w:cstheme="majorHAnsi"/>
            <w:sz w:val="20"/>
            <w:szCs w:val="20"/>
            <w:lang w:val="de-DE"/>
          </w:rPr>
          <w:t>https://orcid.org/0000-0002-5677-0501</w:t>
        </w:r>
      </w:hyperlink>
    </w:p>
    <w:p w14:paraId="06D499F9" w14:textId="60C465AF" w:rsidR="00CF5429" w:rsidRPr="00AF7BC5" w:rsidRDefault="00945AE6"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Kenneth L. Dudley</w:t>
      </w:r>
      <w:r w:rsidRPr="00AF7BC5">
        <w:rPr>
          <w:rFonts w:asciiTheme="majorHAnsi" w:hAnsiTheme="majorHAnsi" w:cstheme="majorHAnsi"/>
          <w:sz w:val="20"/>
          <w:szCs w:val="20"/>
          <w:lang w:val="de-DE"/>
        </w:rPr>
        <w:t xml:space="preserve">: </w:t>
      </w:r>
      <w:hyperlink r:id="rId17" w:history="1">
        <w:r w:rsidR="00CF5429" w:rsidRPr="00AF7BC5">
          <w:rPr>
            <w:rStyle w:val="Hyperlink"/>
            <w:rFonts w:asciiTheme="majorHAnsi" w:hAnsiTheme="majorHAnsi" w:cstheme="majorHAnsi"/>
            <w:sz w:val="20"/>
            <w:szCs w:val="20"/>
            <w:lang w:val="de-DE"/>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 xml:space="preserve">Evan P. </w:t>
      </w:r>
      <w:proofErr w:type="spellStart"/>
      <w:r w:rsidRPr="00CF5429">
        <w:rPr>
          <w:rFonts w:asciiTheme="majorHAnsi" w:hAnsiTheme="majorHAnsi" w:cstheme="majorHAnsi"/>
          <w:i/>
          <w:iCs/>
          <w:sz w:val="20"/>
          <w:szCs w:val="20"/>
        </w:rPr>
        <w:t>Economo</w:t>
      </w:r>
      <w:proofErr w:type="spellEnd"/>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Pr="00AF7BC5" w:rsidRDefault="00776150"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 xml:space="preserve">Ian </w:t>
      </w:r>
      <w:proofErr w:type="spellStart"/>
      <w:r w:rsidRPr="00AF7BC5">
        <w:rPr>
          <w:rFonts w:asciiTheme="majorHAnsi" w:hAnsiTheme="majorHAnsi" w:cstheme="majorHAnsi"/>
          <w:i/>
          <w:iCs/>
          <w:sz w:val="20"/>
          <w:szCs w:val="20"/>
          <w:lang w:val="de-DE"/>
        </w:rPr>
        <w:t>Donohue</w:t>
      </w:r>
      <w:proofErr w:type="spellEnd"/>
      <w:r w:rsidR="00945AE6" w:rsidRPr="00AF7BC5">
        <w:rPr>
          <w:rFonts w:asciiTheme="majorHAnsi" w:hAnsiTheme="majorHAnsi" w:cstheme="majorHAnsi"/>
          <w:sz w:val="20"/>
          <w:szCs w:val="20"/>
          <w:lang w:val="de-DE"/>
        </w:rPr>
        <w:t xml:space="preserve">: </w:t>
      </w:r>
      <w:hyperlink r:id="rId19" w:history="1">
        <w:r w:rsidR="00CF5429" w:rsidRPr="00AF7BC5">
          <w:rPr>
            <w:rStyle w:val="Hyperlink"/>
            <w:rFonts w:asciiTheme="majorHAnsi" w:hAnsiTheme="majorHAnsi" w:cstheme="majorHAnsi"/>
            <w:sz w:val="20"/>
            <w:szCs w:val="20"/>
            <w:lang w:val="de-DE"/>
          </w:rPr>
          <w:t>https://orcid.org/0000-0002-4698-6448</w:t>
        </w:r>
      </w:hyperlink>
    </w:p>
    <w:p w14:paraId="1F974E69" w14:textId="77777777" w:rsidR="009D4918" w:rsidRPr="00AF7BC5" w:rsidRDefault="009D4918" w:rsidP="00F10BE4">
      <w:pPr>
        <w:spacing w:line="360" w:lineRule="auto"/>
        <w:rPr>
          <w:rFonts w:asciiTheme="majorHAnsi" w:hAnsiTheme="majorHAnsi" w:cstheme="majorHAnsi"/>
          <w:b/>
          <w:bCs/>
          <w:lang w:val="de-DE"/>
        </w:rPr>
      </w:pPr>
    </w:p>
    <w:p w14:paraId="725E8A9C" w14:textId="71F58067" w:rsidR="00664200" w:rsidRPr="00AF7BC5" w:rsidRDefault="00664200" w:rsidP="00F10BE4">
      <w:pPr>
        <w:spacing w:line="360" w:lineRule="auto"/>
        <w:rPr>
          <w:rFonts w:asciiTheme="majorHAnsi" w:hAnsiTheme="majorHAnsi" w:cstheme="majorHAnsi"/>
          <w:b/>
          <w:bCs/>
          <w:lang w:val="de-DE"/>
        </w:rPr>
      </w:pPr>
      <w:r w:rsidRPr="00AF7BC5">
        <w:rPr>
          <w:rFonts w:asciiTheme="majorHAnsi" w:hAnsiTheme="majorHAnsi" w:cstheme="majorHAnsi"/>
          <w:b/>
          <w:bCs/>
          <w:lang w:val="de-DE"/>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Abbas, S., </w:t>
      </w:r>
      <w:proofErr w:type="spellStart"/>
      <w:r w:rsidRPr="00AF7BC5">
        <w:rPr>
          <w:rFonts w:asciiTheme="majorHAnsi" w:hAnsiTheme="majorHAnsi" w:cstheme="majorHAnsi"/>
          <w:sz w:val="20"/>
          <w:szCs w:val="20"/>
          <w:lang w:val="de-DE"/>
        </w:rPr>
        <w:t>Nichol</w:t>
      </w:r>
      <w:proofErr w:type="spellEnd"/>
      <w:r w:rsidRPr="00AF7BC5">
        <w:rPr>
          <w:rFonts w:asciiTheme="majorHAnsi" w:hAnsiTheme="majorHAnsi" w:cstheme="majorHAnsi"/>
          <w:sz w:val="20"/>
          <w:szCs w:val="20"/>
          <w:lang w:val="de-DE"/>
        </w:rPr>
        <w:t xml:space="preserve">, J. E., Fischer, G. A., Wong, M. S., &amp; </w:t>
      </w:r>
      <w:proofErr w:type="spellStart"/>
      <w:r w:rsidRPr="00AF7BC5">
        <w:rPr>
          <w:rFonts w:asciiTheme="majorHAnsi" w:hAnsiTheme="majorHAnsi" w:cstheme="majorHAnsi"/>
          <w:sz w:val="20"/>
          <w:szCs w:val="20"/>
          <w:lang w:val="de-DE"/>
        </w:rPr>
        <w:t>Irteza</w:t>
      </w:r>
      <w:proofErr w:type="spellEnd"/>
      <w:r w:rsidRPr="00AF7BC5">
        <w:rPr>
          <w:rFonts w:asciiTheme="majorHAnsi" w:hAnsiTheme="majorHAnsi" w:cstheme="majorHAnsi"/>
          <w:sz w:val="20"/>
          <w:szCs w:val="20"/>
          <w:lang w:val="de-DE"/>
        </w:rPr>
        <w:t xml:space="preserve">, S. M. (2020). </w:t>
      </w:r>
      <w:r w:rsidRPr="00471AF7">
        <w:rPr>
          <w:rFonts w:asciiTheme="majorHAnsi" w:hAnsiTheme="majorHAnsi" w:cstheme="majorHAnsi"/>
          <w:sz w:val="20"/>
          <w:szCs w:val="20"/>
        </w:rPr>
        <w:t xml:space="preserve">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Alcocer</w:t>
      </w:r>
      <w:proofErr w:type="spellEnd"/>
      <w:r w:rsidRPr="00471AF7">
        <w:rPr>
          <w:rFonts w:asciiTheme="majorHAnsi" w:hAnsiTheme="majorHAnsi" w:cstheme="majorHAnsi"/>
          <w:sz w:val="20"/>
          <w:szCs w:val="20"/>
        </w:rPr>
        <w:t xml:space="preserve">, I., Lima, H., </w:t>
      </w:r>
      <w:proofErr w:type="spellStart"/>
      <w:r w:rsidRPr="00471AF7">
        <w:rPr>
          <w:rFonts w:asciiTheme="majorHAnsi" w:hAnsiTheme="majorHAnsi" w:cstheme="majorHAnsi"/>
          <w:sz w:val="20"/>
          <w:szCs w:val="20"/>
        </w:rPr>
        <w:t>Sugai</w:t>
      </w:r>
      <w:proofErr w:type="spellEnd"/>
      <w:r w:rsidRPr="00471AF7">
        <w:rPr>
          <w:rFonts w:asciiTheme="majorHAnsi" w:hAnsiTheme="majorHAnsi" w:cstheme="majorHAnsi"/>
          <w:sz w:val="20"/>
          <w:szCs w:val="20"/>
        </w:rPr>
        <w:t xml:space="preserve">, L. S. M., &amp; </w:t>
      </w:r>
      <w:proofErr w:type="spellStart"/>
      <w:r w:rsidRPr="00471AF7">
        <w:rPr>
          <w:rFonts w:asciiTheme="majorHAnsi" w:hAnsiTheme="majorHAnsi" w:cstheme="majorHAnsi"/>
          <w:sz w:val="20"/>
          <w:szCs w:val="20"/>
        </w:rPr>
        <w:t>Llusia</w:t>
      </w:r>
      <w:proofErr w:type="spellEnd"/>
      <w:r w:rsidRPr="00471AF7">
        <w:rPr>
          <w:rFonts w:asciiTheme="majorHAnsi" w:hAnsiTheme="majorHAnsi" w:cstheme="majorHAnsi"/>
          <w:sz w:val="20"/>
          <w:szCs w:val="20"/>
        </w:rPr>
        <w:t xml:space="preserve">,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Altwegg</w:t>
      </w:r>
      <w:proofErr w:type="spellEnd"/>
      <w:r w:rsidRPr="00471AF7">
        <w:rPr>
          <w:rFonts w:asciiTheme="majorHAnsi" w:hAnsiTheme="majorHAnsi" w:cstheme="majorHAnsi"/>
          <w:sz w:val="20"/>
          <w:szCs w:val="20"/>
        </w:rPr>
        <w:t xml:space="preserve">, R., </w:t>
      </w:r>
      <w:proofErr w:type="spellStart"/>
      <w:r w:rsidRPr="00471AF7">
        <w:rPr>
          <w:rFonts w:asciiTheme="majorHAnsi" w:hAnsiTheme="majorHAnsi" w:cstheme="majorHAnsi"/>
          <w:sz w:val="20"/>
          <w:szCs w:val="20"/>
        </w:rPr>
        <w:t>Visser</w:t>
      </w:r>
      <w:proofErr w:type="spellEnd"/>
      <w:r w:rsidRPr="00471AF7">
        <w:rPr>
          <w:rFonts w:asciiTheme="majorHAnsi" w:hAnsiTheme="majorHAnsi" w:cstheme="majorHAnsi"/>
          <w:sz w:val="20"/>
          <w:szCs w:val="20"/>
        </w:rPr>
        <w:t xml:space="preserve">, V., Bailey, L. D., &amp; </w:t>
      </w:r>
      <w:proofErr w:type="spellStart"/>
      <w:r w:rsidRPr="00471AF7">
        <w:rPr>
          <w:rFonts w:asciiTheme="majorHAnsi" w:hAnsiTheme="majorHAnsi" w:cstheme="majorHAnsi"/>
          <w:sz w:val="20"/>
          <w:szCs w:val="20"/>
        </w:rPr>
        <w:t>Erni</w:t>
      </w:r>
      <w:proofErr w:type="spellEnd"/>
      <w:r w:rsidRPr="00471AF7">
        <w:rPr>
          <w:rFonts w:asciiTheme="majorHAnsi" w:hAnsiTheme="majorHAnsi" w:cstheme="majorHAnsi"/>
          <w:sz w:val="20"/>
          <w:szCs w:val="20"/>
        </w:rPr>
        <w:t xml:space="preserve">,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w:t>
      </w:r>
      <w:proofErr w:type="gramStart"/>
      <w:r w:rsidRPr="00471AF7">
        <w:rPr>
          <w:rFonts w:asciiTheme="majorHAnsi" w:hAnsiTheme="majorHAnsi" w:cstheme="majorHAnsi"/>
          <w:sz w:val="20"/>
          <w:szCs w:val="20"/>
        </w:rPr>
        <w:t>Á.,</w:t>
      </w:r>
      <w:proofErr w:type="gram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Brisbin</w:t>
      </w:r>
      <w:proofErr w:type="spellEnd"/>
      <w:r w:rsidRPr="00471AF7">
        <w:rPr>
          <w:rFonts w:asciiTheme="majorHAnsi" w:hAnsiTheme="majorHAnsi" w:cstheme="majorHAnsi"/>
          <w:sz w:val="20"/>
          <w:szCs w:val="20"/>
        </w:rPr>
        <w:t xml:space="preserve">, M. M., Sato, K. N., Martín, J. P., </w:t>
      </w:r>
      <w:proofErr w:type="spellStart"/>
      <w:r w:rsidRPr="00471AF7">
        <w:rPr>
          <w:rFonts w:asciiTheme="majorHAnsi" w:hAnsiTheme="majorHAnsi" w:cstheme="majorHAnsi"/>
          <w:sz w:val="20"/>
          <w:szCs w:val="20"/>
        </w:rPr>
        <w:t>Iinuma</w:t>
      </w:r>
      <w:proofErr w:type="spellEnd"/>
      <w:r w:rsidRPr="00471AF7">
        <w:rPr>
          <w:rFonts w:asciiTheme="majorHAnsi" w:hAnsiTheme="majorHAnsi" w:cstheme="majorHAnsi"/>
          <w:sz w:val="20"/>
          <w:szCs w:val="20"/>
        </w:rPr>
        <w:t xml:space="preserve">, Y., &amp; </w:t>
      </w:r>
      <w:proofErr w:type="spellStart"/>
      <w:r w:rsidRPr="00471AF7">
        <w:rPr>
          <w:rFonts w:asciiTheme="majorHAnsi" w:hAnsiTheme="majorHAnsi" w:cstheme="majorHAnsi"/>
          <w:sz w:val="20"/>
          <w:szCs w:val="20"/>
        </w:rPr>
        <w:t>Mitarai</w:t>
      </w:r>
      <w:proofErr w:type="spellEnd"/>
      <w:r w:rsidRPr="00471AF7">
        <w:rPr>
          <w:rFonts w:asciiTheme="majorHAnsi" w:hAnsiTheme="majorHAnsi" w:cstheme="majorHAnsi"/>
          <w:sz w:val="20"/>
          <w:szCs w:val="20"/>
        </w:rPr>
        <w:t xml:space="preserve">,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Ausprey</w:t>
      </w:r>
      <w:proofErr w:type="spellEnd"/>
      <w:r w:rsidRPr="00471AF7">
        <w:rPr>
          <w:rFonts w:asciiTheme="majorHAnsi" w:hAnsiTheme="majorHAnsi" w:cstheme="majorHAnsi"/>
          <w:sz w:val="20"/>
          <w:szCs w:val="20"/>
        </w:rPr>
        <w:t xml:space="preserve">, I. J., Newell, F. L., &amp; Robinson, S. K. (2022). Functional response traits and altered ecological niches drive the disassembly of cloud forest bird communities in tropical montane </w:t>
      </w:r>
      <w:proofErr w:type="spellStart"/>
      <w:r w:rsidRPr="00471AF7">
        <w:rPr>
          <w:rFonts w:asciiTheme="majorHAnsi" w:hAnsiTheme="majorHAnsi" w:cstheme="majorHAnsi"/>
          <w:sz w:val="20"/>
          <w:szCs w:val="20"/>
        </w:rPr>
        <w:t>countrysides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Azuma, S., Sasaki, K., &amp; </w:t>
      </w:r>
      <w:proofErr w:type="spellStart"/>
      <w:r w:rsidRPr="00471AF7">
        <w:rPr>
          <w:rFonts w:asciiTheme="majorHAnsi" w:hAnsiTheme="majorHAnsi" w:cstheme="majorHAnsi"/>
          <w:sz w:val="20"/>
          <w:szCs w:val="20"/>
        </w:rPr>
        <w:t>ltô</w:t>
      </w:r>
      <w:proofErr w:type="spellEnd"/>
      <w:r w:rsidRPr="00471AF7">
        <w:rPr>
          <w:rFonts w:asciiTheme="majorHAnsi" w:hAnsiTheme="majorHAnsi" w:cstheme="majorHAnsi"/>
          <w:sz w:val="20"/>
          <w:szCs w:val="20"/>
        </w:rPr>
        <w:t xml:space="preserve">, Y. (1997). Effects of undergrowth removal on the species diversity of insects in natural forests of Okinawa </w:t>
      </w:r>
      <w:proofErr w:type="spellStart"/>
      <w:r w:rsidRPr="00471AF7">
        <w:rPr>
          <w:rFonts w:asciiTheme="majorHAnsi" w:hAnsiTheme="majorHAnsi" w:cstheme="majorHAnsi"/>
          <w:sz w:val="20"/>
          <w:szCs w:val="20"/>
        </w:rPr>
        <w:t>Hontô</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Baert</w:t>
      </w:r>
      <w:proofErr w:type="spellEnd"/>
      <w:r w:rsidRPr="00471AF7">
        <w:rPr>
          <w:rFonts w:asciiTheme="majorHAnsi" w:hAnsiTheme="majorHAnsi" w:cstheme="majorHAnsi"/>
          <w:sz w:val="20"/>
          <w:szCs w:val="20"/>
        </w:rPr>
        <w:t xml:space="preserve">, J. M., De Laender, F., </w:t>
      </w:r>
      <w:proofErr w:type="spellStart"/>
      <w:r w:rsidRPr="00471AF7">
        <w:rPr>
          <w:rFonts w:asciiTheme="majorHAnsi" w:hAnsiTheme="majorHAnsi" w:cstheme="majorHAnsi"/>
          <w:sz w:val="20"/>
          <w:szCs w:val="20"/>
        </w:rPr>
        <w:t>Sabbe</w:t>
      </w:r>
      <w:proofErr w:type="spellEnd"/>
      <w:r w:rsidRPr="00471AF7">
        <w:rPr>
          <w:rFonts w:asciiTheme="majorHAnsi" w:hAnsiTheme="majorHAnsi" w:cstheme="majorHAnsi"/>
          <w:sz w:val="20"/>
          <w:szCs w:val="20"/>
        </w:rPr>
        <w:t xml:space="preserve">, K., &amp; Janssen, C. R. (2016). 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w:t>
      </w:r>
      <w:proofErr w:type="spellStart"/>
      <w:r w:rsidRPr="00471AF7">
        <w:rPr>
          <w:rFonts w:asciiTheme="majorHAnsi" w:hAnsiTheme="majorHAnsi" w:cstheme="majorHAnsi"/>
          <w:sz w:val="20"/>
          <w:szCs w:val="20"/>
        </w:rPr>
        <w:t>Vecchi</w:t>
      </w:r>
      <w:proofErr w:type="spellEnd"/>
      <w:r w:rsidRPr="00471AF7">
        <w:rPr>
          <w:rFonts w:asciiTheme="majorHAnsi" w:hAnsiTheme="majorHAnsi" w:cstheme="majorHAnsi"/>
          <w:sz w:val="20"/>
          <w:szCs w:val="20"/>
        </w:rPr>
        <w:t xml:space="preserve">, G. A., Knutson, T. R., Murakami, H., </w:t>
      </w: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AF7BC5" w:rsidRDefault="00176420" w:rsidP="00176420">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Boyd, A. D., </w:t>
      </w:r>
      <w:proofErr w:type="spellStart"/>
      <w:r w:rsidRPr="00471AF7">
        <w:rPr>
          <w:rFonts w:asciiTheme="majorHAnsi" w:hAnsiTheme="majorHAnsi" w:cstheme="majorHAnsi"/>
          <w:sz w:val="20"/>
          <w:szCs w:val="20"/>
        </w:rPr>
        <w:t>Gowans</w:t>
      </w:r>
      <w:proofErr w:type="spellEnd"/>
      <w:r w:rsidRPr="00471AF7">
        <w:rPr>
          <w:rFonts w:asciiTheme="majorHAnsi" w:hAnsiTheme="majorHAnsi" w:cstheme="majorHAnsi"/>
          <w:sz w:val="20"/>
          <w:szCs w:val="20"/>
        </w:rPr>
        <w:t xml:space="preserve">, S., Mann, D. A., &amp; Simard, P. (2021). Tropical Storm Debby: Soundscape and fish sound production in Tampa Bay and the Gulf of Mexico. </w:t>
      </w:r>
      <w:r w:rsidRPr="00AF7BC5">
        <w:rPr>
          <w:rFonts w:asciiTheme="majorHAnsi" w:hAnsiTheme="majorHAnsi" w:cstheme="majorHAnsi"/>
          <w:i/>
          <w:iCs/>
          <w:sz w:val="20"/>
          <w:szCs w:val="20"/>
          <w:lang w:val="de-DE"/>
        </w:rPr>
        <w:t>PLOS ONE</w:t>
      </w:r>
      <w:r w:rsidRPr="00AF7BC5">
        <w:rPr>
          <w:rFonts w:asciiTheme="majorHAnsi" w:hAnsiTheme="majorHAnsi" w:cstheme="majorHAnsi"/>
          <w:sz w:val="20"/>
          <w:szCs w:val="20"/>
          <w:lang w:val="de-DE"/>
        </w:rPr>
        <w:t xml:space="preserve">, </w:t>
      </w:r>
      <w:r w:rsidRPr="00AF7BC5">
        <w:rPr>
          <w:rFonts w:asciiTheme="majorHAnsi" w:hAnsiTheme="majorHAnsi" w:cstheme="majorHAnsi"/>
          <w:i/>
          <w:iCs/>
          <w:sz w:val="20"/>
          <w:szCs w:val="20"/>
          <w:lang w:val="de-DE"/>
        </w:rPr>
        <w:t>16</w:t>
      </w:r>
      <w:r w:rsidRPr="00AF7BC5">
        <w:rPr>
          <w:rFonts w:asciiTheme="majorHAnsi" w:hAnsiTheme="majorHAnsi" w:cstheme="majorHAnsi"/>
          <w:sz w:val="20"/>
          <w:szCs w:val="20"/>
          <w:lang w:val="de-DE"/>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Bradfer</w:t>
      </w:r>
      <w:proofErr w:type="spellEnd"/>
      <w:r w:rsidRPr="00AF7BC5">
        <w:rPr>
          <w:rFonts w:asciiTheme="majorHAnsi" w:hAnsiTheme="majorHAnsi" w:cstheme="majorHAnsi"/>
          <w:sz w:val="20"/>
          <w:szCs w:val="20"/>
          <w:lang w:val="de-DE"/>
        </w:rPr>
        <w:t xml:space="preserve">-Lawrence, T., </w:t>
      </w:r>
      <w:proofErr w:type="spellStart"/>
      <w:r w:rsidRPr="00AF7BC5">
        <w:rPr>
          <w:rFonts w:asciiTheme="majorHAnsi" w:hAnsiTheme="majorHAnsi" w:cstheme="majorHAnsi"/>
          <w:sz w:val="20"/>
          <w:szCs w:val="20"/>
          <w:lang w:val="de-DE"/>
        </w:rPr>
        <w:t>Bunnefeld</w:t>
      </w:r>
      <w:proofErr w:type="spellEnd"/>
      <w:r w:rsidRPr="00AF7BC5">
        <w:rPr>
          <w:rFonts w:asciiTheme="majorHAnsi" w:hAnsiTheme="majorHAnsi" w:cstheme="majorHAnsi"/>
          <w:sz w:val="20"/>
          <w:szCs w:val="20"/>
          <w:lang w:val="de-DE"/>
        </w:rPr>
        <w:t xml:space="preserve">, N., Gardner, N., Willis, S. G., &amp; </w:t>
      </w:r>
      <w:proofErr w:type="spellStart"/>
      <w:r w:rsidRPr="00AF7BC5">
        <w:rPr>
          <w:rFonts w:asciiTheme="majorHAnsi" w:hAnsiTheme="majorHAnsi" w:cstheme="majorHAnsi"/>
          <w:sz w:val="20"/>
          <w:szCs w:val="20"/>
          <w:lang w:val="de-DE"/>
        </w:rPr>
        <w:t>Dent</w:t>
      </w:r>
      <w:proofErr w:type="spellEnd"/>
      <w:r w:rsidRPr="00AF7BC5">
        <w:rPr>
          <w:rFonts w:asciiTheme="majorHAnsi" w:hAnsiTheme="majorHAnsi" w:cstheme="majorHAnsi"/>
          <w:sz w:val="20"/>
          <w:szCs w:val="20"/>
          <w:lang w:val="de-DE"/>
        </w:rPr>
        <w:t xml:space="preserve">, D. H. (2020). </w:t>
      </w:r>
      <w:r w:rsidRPr="00471AF7">
        <w:rPr>
          <w:rFonts w:asciiTheme="majorHAnsi" w:hAnsiTheme="majorHAnsi" w:cstheme="majorHAnsi"/>
          <w:sz w:val="20"/>
          <w:szCs w:val="20"/>
        </w:rPr>
        <w:t xml:space="preserve">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Lee, T. M., </w:t>
      </w:r>
      <w:proofErr w:type="spellStart"/>
      <w:r w:rsidRPr="00471AF7">
        <w:rPr>
          <w:rFonts w:asciiTheme="majorHAnsi" w:hAnsiTheme="majorHAnsi" w:cstheme="majorHAnsi"/>
          <w:sz w:val="20"/>
          <w:szCs w:val="20"/>
        </w:rPr>
        <w:t>Giam</w:t>
      </w:r>
      <w:proofErr w:type="spellEnd"/>
      <w:r w:rsidRPr="00471AF7">
        <w:rPr>
          <w:rFonts w:asciiTheme="majorHAnsi" w:hAnsiTheme="majorHAnsi" w:cstheme="majorHAnsi"/>
          <w:sz w:val="20"/>
          <w:szCs w:val="20"/>
        </w:rPr>
        <w:t xml:space="preserve">, X., </w:t>
      </w:r>
      <w:proofErr w:type="spellStart"/>
      <w:r w:rsidRPr="00471AF7">
        <w:rPr>
          <w:rFonts w:asciiTheme="majorHAnsi" w:hAnsiTheme="majorHAnsi" w:cstheme="majorHAnsi"/>
          <w:sz w:val="20"/>
          <w:szCs w:val="20"/>
        </w:rPr>
        <w:t>Sekercioglu</w:t>
      </w:r>
      <w:proofErr w:type="spellEnd"/>
      <w:r w:rsidRPr="00471AF7">
        <w:rPr>
          <w:rFonts w:asciiTheme="majorHAnsi" w:hAnsiTheme="majorHAnsi" w:cstheme="majorHAnsi"/>
          <w:sz w:val="20"/>
          <w:szCs w:val="20"/>
        </w:rPr>
        <w:t xml:space="preserve">, Ç. H., </w:t>
      </w:r>
      <w:proofErr w:type="spellStart"/>
      <w:r w:rsidRPr="00471AF7">
        <w:rPr>
          <w:rFonts w:asciiTheme="majorHAnsi" w:hAnsiTheme="majorHAnsi" w:cstheme="majorHAnsi"/>
          <w:sz w:val="20"/>
          <w:szCs w:val="20"/>
        </w:rPr>
        <w:t>Wilcove</w:t>
      </w:r>
      <w:proofErr w:type="spellEnd"/>
      <w:r w:rsidRPr="00471AF7">
        <w:rPr>
          <w:rFonts w:asciiTheme="majorHAnsi" w:hAnsiTheme="majorHAnsi" w:cstheme="majorHAnsi"/>
          <w:sz w:val="20"/>
          <w:szCs w:val="20"/>
        </w:rPr>
        <w:t xml:space="preserve">, D. S., &amp; </w:t>
      </w:r>
      <w:proofErr w:type="spellStart"/>
      <w:r w:rsidRPr="00471AF7">
        <w:rPr>
          <w:rFonts w:asciiTheme="majorHAnsi" w:hAnsiTheme="majorHAnsi" w:cstheme="majorHAnsi"/>
          <w:sz w:val="20"/>
          <w:szCs w:val="20"/>
        </w:rPr>
        <w:t>Koh</w:t>
      </w:r>
      <w:proofErr w:type="spellEnd"/>
      <w:r w:rsidRPr="00471AF7">
        <w:rPr>
          <w:rFonts w:asciiTheme="majorHAnsi" w:hAnsiTheme="majorHAnsi" w:cstheme="majorHAnsi"/>
          <w:sz w:val="20"/>
          <w:szCs w:val="20"/>
        </w:rPr>
        <w:t xml:space="preserve">,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w:t>
      </w:r>
      <w:proofErr w:type="spellStart"/>
      <w:r w:rsidRPr="00471AF7">
        <w:rPr>
          <w:rFonts w:asciiTheme="majorHAnsi" w:hAnsiTheme="majorHAnsi" w:cstheme="majorHAnsi"/>
          <w:sz w:val="20"/>
          <w:szCs w:val="20"/>
        </w:rPr>
        <w:t>Şekercioǧlu</w:t>
      </w:r>
      <w:proofErr w:type="spellEnd"/>
      <w:r w:rsidRPr="00471AF7">
        <w:rPr>
          <w:rFonts w:asciiTheme="majorHAnsi" w:hAnsiTheme="majorHAnsi" w:cstheme="majorHAnsi"/>
          <w:sz w:val="20"/>
          <w:szCs w:val="20"/>
        </w:rPr>
        <w:t xml:space="preserve">, Ç. H., &amp; </w:t>
      </w:r>
      <w:proofErr w:type="spellStart"/>
      <w:r w:rsidRPr="00471AF7">
        <w:rPr>
          <w:rFonts w:asciiTheme="majorHAnsi" w:hAnsiTheme="majorHAnsi" w:cstheme="majorHAnsi"/>
          <w:sz w:val="20"/>
          <w:szCs w:val="20"/>
        </w:rPr>
        <w:t>Koh</w:t>
      </w:r>
      <w:proofErr w:type="spellEnd"/>
      <w:r w:rsidRPr="00471AF7">
        <w:rPr>
          <w:rFonts w:asciiTheme="majorHAnsi" w:hAnsiTheme="majorHAnsi" w:cstheme="majorHAnsi"/>
          <w:sz w:val="20"/>
          <w:szCs w:val="20"/>
        </w:rPr>
        <w:t xml:space="preserve">,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Bürkner</w:t>
      </w:r>
      <w:proofErr w:type="spellEnd"/>
      <w:r w:rsidRPr="00471AF7">
        <w:rPr>
          <w:rFonts w:asciiTheme="majorHAnsi" w:hAnsiTheme="majorHAnsi" w:cstheme="majorHAnsi"/>
          <w:sz w:val="20"/>
          <w:szCs w:val="20"/>
        </w:rPr>
        <w:t xml:space="preserve">, P.-C. (2017). </w:t>
      </w:r>
      <w:proofErr w:type="spellStart"/>
      <w:r w:rsidRPr="00471AF7">
        <w:rPr>
          <w:rFonts w:asciiTheme="majorHAnsi" w:hAnsiTheme="majorHAnsi" w:cstheme="majorHAnsi"/>
          <w:sz w:val="20"/>
          <w:szCs w:val="20"/>
        </w:rPr>
        <w:t>brms</w:t>
      </w:r>
      <w:proofErr w:type="spellEnd"/>
      <w:r w:rsidRPr="00471AF7">
        <w:rPr>
          <w:rFonts w:asciiTheme="majorHAnsi" w:hAnsiTheme="majorHAnsi" w:cstheme="majorHAnsi"/>
          <w:sz w:val="20"/>
          <w:szCs w:val="20"/>
        </w:rPr>
        <w:t xml:space="preserve">: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Butsic</w:t>
      </w:r>
      <w:proofErr w:type="spellEnd"/>
      <w:r w:rsidRPr="00471AF7">
        <w:rPr>
          <w:rFonts w:asciiTheme="majorHAnsi" w:hAnsiTheme="majorHAnsi" w:cstheme="majorHAnsi"/>
          <w:sz w:val="20"/>
          <w:szCs w:val="20"/>
        </w:rPr>
        <w:t xml:space="preserve">, V., Lewis, D. J., </w:t>
      </w:r>
      <w:proofErr w:type="spellStart"/>
      <w:r w:rsidRPr="00471AF7">
        <w:rPr>
          <w:rFonts w:asciiTheme="majorHAnsi" w:hAnsiTheme="majorHAnsi" w:cstheme="majorHAnsi"/>
          <w:sz w:val="20"/>
          <w:szCs w:val="20"/>
        </w:rPr>
        <w:t>Radeloff</w:t>
      </w:r>
      <w:proofErr w:type="spellEnd"/>
      <w:r w:rsidRPr="00471AF7">
        <w:rPr>
          <w:rFonts w:asciiTheme="majorHAnsi" w:hAnsiTheme="majorHAnsi" w:cstheme="majorHAnsi"/>
          <w:sz w:val="20"/>
          <w:szCs w:val="20"/>
        </w:rPr>
        <w:t xml:space="preserve">, V. C., Baumann, M., &amp; </w:t>
      </w:r>
      <w:proofErr w:type="spellStart"/>
      <w:r w:rsidRPr="00471AF7">
        <w:rPr>
          <w:rFonts w:asciiTheme="majorHAnsi" w:hAnsiTheme="majorHAnsi" w:cstheme="majorHAnsi"/>
          <w:sz w:val="20"/>
          <w:szCs w:val="20"/>
        </w:rPr>
        <w:t>Kuemmerle</w:t>
      </w:r>
      <w:proofErr w:type="spellEnd"/>
      <w:r w:rsidRPr="00471AF7">
        <w:rPr>
          <w:rFonts w:asciiTheme="majorHAnsi" w:hAnsiTheme="majorHAnsi" w:cstheme="majorHAnsi"/>
          <w:sz w:val="20"/>
          <w:szCs w:val="20"/>
        </w:rPr>
        <w:t xml:space="preserv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Cazelles</w:t>
      </w:r>
      <w:proofErr w:type="spellEnd"/>
      <w:r w:rsidRPr="00471AF7">
        <w:rPr>
          <w:rFonts w:asciiTheme="majorHAnsi" w:hAnsiTheme="majorHAnsi" w:cstheme="majorHAnsi"/>
          <w:sz w:val="20"/>
          <w:szCs w:val="20"/>
        </w:rPr>
        <w:t xml:space="preserve">, B., Chavez, M., </w:t>
      </w:r>
      <w:proofErr w:type="spellStart"/>
      <w:r w:rsidRPr="00471AF7">
        <w:rPr>
          <w:rFonts w:asciiTheme="majorHAnsi" w:hAnsiTheme="majorHAnsi" w:cstheme="majorHAnsi"/>
          <w:sz w:val="20"/>
          <w:szCs w:val="20"/>
        </w:rPr>
        <w:t>Berteaux</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Ménard</w:t>
      </w:r>
      <w:proofErr w:type="spellEnd"/>
      <w:r w:rsidRPr="00471AF7">
        <w:rPr>
          <w:rFonts w:asciiTheme="majorHAnsi" w:hAnsiTheme="majorHAnsi" w:cstheme="majorHAnsi"/>
          <w:sz w:val="20"/>
          <w:szCs w:val="20"/>
        </w:rPr>
        <w:t xml:space="preserve">, F., Vik, J. O., </w:t>
      </w:r>
      <w:proofErr w:type="spellStart"/>
      <w:r w:rsidRPr="00471AF7">
        <w:rPr>
          <w:rFonts w:asciiTheme="majorHAnsi" w:hAnsiTheme="majorHAnsi" w:cstheme="majorHAnsi"/>
          <w:sz w:val="20"/>
          <w:szCs w:val="20"/>
        </w:rPr>
        <w:t>Jenouvrier</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Stenseth</w:t>
      </w:r>
      <w:proofErr w:type="spellEnd"/>
      <w:r w:rsidRPr="00471AF7">
        <w:rPr>
          <w:rFonts w:asciiTheme="majorHAnsi" w:hAnsiTheme="majorHAnsi" w:cstheme="majorHAnsi"/>
          <w:sz w:val="20"/>
          <w:szCs w:val="20"/>
        </w:rPr>
        <w:t xml:space="preserve">, N. C. (2008). Wavelet analysis of ecological time series.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Cely</w:t>
      </w:r>
      <w:proofErr w:type="spellEnd"/>
      <w:r w:rsidRPr="00471AF7">
        <w:rPr>
          <w:rFonts w:asciiTheme="majorHAnsi" w:hAnsiTheme="majorHAnsi" w:cstheme="majorHAnsi"/>
          <w:sz w:val="20"/>
          <w:szCs w:val="20"/>
        </w:rPr>
        <w:t xml:space="preserve">,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w:t>
      </w:r>
      <w:proofErr w:type="gramStart"/>
      <w:r w:rsidRPr="00471AF7">
        <w:rPr>
          <w:rFonts w:asciiTheme="majorHAnsi" w:hAnsiTheme="majorHAnsi" w:cstheme="majorHAnsi"/>
          <w:sz w:val="20"/>
          <w:szCs w:val="20"/>
        </w:rPr>
        <w:t>Å.,</w:t>
      </w:r>
      <w:proofErr w:type="gram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Pärt</w:t>
      </w:r>
      <w:proofErr w:type="spellEnd"/>
      <w:r w:rsidRPr="00471AF7">
        <w:rPr>
          <w:rFonts w:asciiTheme="majorHAnsi" w:hAnsiTheme="majorHAnsi" w:cstheme="majorHAnsi"/>
          <w:sz w:val="20"/>
          <w:szCs w:val="20"/>
        </w:rPr>
        <w:t xml:space="preserve">, T., &amp; </w:t>
      </w:r>
      <w:proofErr w:type="spellStart"/>
      <w:r w:rsidRPr="00471AF7">
        <w:rPr>
          <w:rFonts w:asciiTheme="majorHAnsi" w:hAnsiTheme="majorHAnsi" w:cstheme="majorHAnsi"/>
          <w:sz w:val="20"/>
          <w:szCs w:val="20"/>
        </w:rPr>
        <w:t>Knape</w:t>
      </w:r>
      <w:proofErr w:type="spellEnd"/>
      <w:r w:rsidRPr="00471AF7">
        <w:rPr>
          <w:rFonts w:asciiTheme="majorHAnsi" w:hAnsiTheme="majorHAnsi" w:cstheme="majorHAnsi"/>
          <w:sz w:val="20"/>
          <w:szCs w:val="20"/>
        </w:rPr>
        <w:t xml:space="preserve">, J. (2019). Changes in forest bird abundance, community structure and composition following a hurricane in Sweden.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Clark, A. T.,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w:t>
      </w: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Barabas</w:t>
      </w:r>
      <w:proofErr w:type="spellEnd"/>
      <w:r w:rsidRPr="00471AF7">
        <w:rPr>
          <w:rFonts w:asciiTheme="majorHAnsi" w:hAnsiTheme="majorHAnsi" w:cstheme="majorHAnsi"/>
          <w:sz w:val="20"/>
          <w:szCs w:val="20"/>
        </w:rPr>
        <w:t xml:space="preserve">, G., </w:t>
      </w:r>
      <w:proofErr w:type="spellStart"/>
      <w:r w:rsidRPr="00471AF7">
        <w:rPr>
          <w:rFonts w:asciiTheme="majorHAnsi" w:hAnsiTheme="majorHAnsi" w:cstheme="majorHAnsi"/>
          <w:sz w:val="20"/>
          <w:szCs w:val="20"/>
        </w:rPr>
        <w:t>Hodapp</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Karakoç</w:t>
      </w:r>
      <w:proofErr w:type="spellEnd"/>
      <w:r w:rsidRPr="00471AF7">
        <w:rPr>
          <w:rFonts w:asciiTheme="majorHAnsi" w:hAnsiTheme="majorHAnsi" w:cstheme="majorHAnsi"/>
          <w:sz w:val="20"/>
          <w:szCs w:val="20"/>
        </w:rPr>
        <w:t>, C</w:t>
      </w:r>
      <w:proofErr w:type="gramStart"/>
      <w:r w:rsidRPr="00471AF7">
        <w:rPr>
          <w:rFonts w:asciiTheme="majorHAnsi" w:hAnsiTheme="majorHAnsi" w:cstheme="majorHAnsi"/>
          <w:sz w:val="20"/>
          <w:szCs w:val="20"/>
        </w:rPr>
        <w:t>., …</w:t>
      </w:r>
      <w:proofErr w:type="gram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Harpole</w:t>
      </w:r>
      <w:proofErr w:type="spellEnd"/>
      <w:r w:rsidRPr="00471AF7">
        <w:rPr>
          <w:rFonts w:asciiTheme="majorHAnsi" w:hAnsiTheme="majorHAnsi" w:cstheme="majorHAnsi"/>
          <w:sz w:val="20"/>
          <w:szCs w:val="20"/>
        </w:rPr>
        <w:t>,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Cohen, J. M., Fink, D., &amp; Zuckerberg, B. (2021). </w:t>
      </w:r>
      <w:r w:rsidRPr="00471AF7">
        <w:rPr>
          <w:rFonts w:asciiTheme="majorHAnsi" w:hAnsiTheme="majorHAnsi" w:cstheme="majorHAnsi"/>
          <w:sz w:val="20"/>
          <w:szCs w:val="20"/>
        </w:rPr>
        <w:t xml:space="preserve">Extreme winter weather disrupts bird occurrence and abundance patterns at geographic scales.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w:t>
      </w:r>
      <w:proofErr w:type="spellStart"/>
      <w:r w:rsidRPr="00471AF7">
        <w:rPr>
          <w:rFonts w:asciiTheme="majorHAnsi" w:hAnsiTheme="majorHAnsi" w:cstheme="majorHAnsi"/>
          <w:sz w:val="20"/>
          <w:szCs w:val="20"/>
        </w:rPr>
        <w:t>Filotas</w:t>
      </w:r>
      <w:proofErr w:type="spellEnd"/>
      <w:r w:rsidRPr="00471AF7">
        <w:rPr>
          <w:rFonts w:asciiTheme="majorHAnsi" w:hAnsiTheme="majorHAnsi" w:cstheme="majorHAnsi"/>
          <w:sz w:val="20"/>
          <w:szCs w:val="20"/>
        </w:rPr>
        <w:t xml:space="preserve">,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Daskalova</w:t>
      </w:r>
      <w:proofErr w:type="spellEnd"/>
      <w:r w:rsidRPr="00471AF7">
        <w:rPr>
          <w:rFonts w:asciiTheme="majorHAnsi" w:hAnsiTheme="majorHAnsi" w:cstheme="majorHAnsi"/>
          <w:sz w:val="20"/>
          <w:szCs w:val="20"/>
        </w:rPr>
        <w:t xml:space="preserve">, G. N., Myers-Smith, I. H., Bjorkman, A. D., </w:t>
      </w:r>
      <w:proofErr w:type="spellStart"/>
      <w:r w:rsidRPr="00471AF7">
        <w:rPr>
          <w:rFonts w:asciiTheme="majorHAnsi" w:hAnsiTheme="majorHAnsi" w:cstheme="majorHAnsi"/>
          <w:sz w:val="20"/>
          <w:szCs w:val="20"/>
        </w:rPr>
        <w:t>Blowes</w:t>
      </w:r>
      <w:proofErr w:type="spellEnd"/>
      <w:r w:rsidRPr="00471AF7">
        <w:rPr>
          <w:rFonts w:asciiTheme="majorHAnsi" w:hAnsiTheme="majorHAnsi" w:cstheme="majorHAnsi"/>
          <w:sz w:val="20"/>
          <w:szCs w:val="20"/>
        </w:rPr>
        <w:t xml:space="preserve">, S. A., </w:t>
      </w:r>
      <w:proofErr w:type="spellStart"/>
      <w:r w:rsidRPr="00471AF7">
        <w:rPr>
          <w:rFonts w:asciiTheme="majorHAnsi" w:hAnsiTheme="majorHAnsi" w:cstheme="majorHAnsi"/>
          <w:sz w:val="20"/>
          <w:szCs w:val="20"/>
        </w:rPr>
        <w:t>Supp</w:t>
      </w:r>
      <w:proofErr w:type="spellEnd"/>
      <w:r w:rsidRPr="00471AF7">
        <w:rPr>
          <w:rFonts w:asciiTheme="majorHAnsi" w:hAnsiTheme="majorHAnsi" w:cstheme="majorHAnsi"/>
          <w:sz w:val="20"/>
          <w:szCs w:val="20"/>
        </w:rPr>
        <w:t xml:space="preserve">, S. R., </w:t>
      </w:r>
      <w:proofErr w:type="spellStart"/>
      <w:r w:rsidRPr="00471AF7">
        <w:rPr>
          <w:rFonts w:asciiTheme="majorHAnsi" w:hAnsiTheme="majorHAnsi" w:cstheme="majorHAnsi"/>
          <w:sz w:val="20"/>
          <w:szCs w:val="20"/>
        </w:rPr>
        <w:t>Magurran</w:t>
      </w:r>
      <w:proofErr w:type="spellEnd"/>
      <w:r w:rsidRPr="00471AF7">
        <w:rPr>
          <w:rFonts w:asciiTheme="majorHAnsi" w:hAnsiTheme="majorHAnsi" w:cstheme="majorHAnsi"/>
          <w:sz w:val="20"/>
          <w:szCs w:val="20"/>
        </w:rPr>
        <w:t xml:space="preserve">, A. E., &amp; </w:t>
      </w:r>
      <w:proofErr w:type="spellStart"/>
      <w:r w:rsidRPr="00471AF7">
        <w:rPr>
          <w:rFonts w:asciiTheme="majorHAnsi" w:hAnsiTheme="majorHAnsi" w:cstheme="majorHAnsi"/>
          <w:sz w:val="20"/>
          <w:szCs w:val="20"/>
        </w:rPr>
        <w:t>Dornelas</w:t>
      </w:r>
      <w:proofErr w:type="spellEnd"/>
      <w:r w:rsidRPr="00471AF7">
        <w:rPr>
          <w:rFonts w:asciiTheme="majorHAnsi" w:hAnsiTheme="majorHAnsi" w:cstheme="majorHAnsi"/>
          <w:sz w:val="20"/>
          <w:szCs w:val="20"/>
        </w:rPr>
        <w:t xml:space="preserve">, M. (2020). Landscape-scale forest loss as a catalyst of population and biodiversity change Downloaded </w:t>
      </w:r>
      <w:proofErr w:type="gramStart"/>
      <w:r w:rsidRPr="00471AF7">
        <w:rPr>
          <w:rFonts w:asciiTheme="majorHAnsi" w:hAnsiTheme="majorHAnsi" w:cstheme="majorHAnsi"/>
          <w:sz w:val="20"/>
          <w:szCs w:val="20"/>
        </w:rPr>
        <w:t>from</w:t>
      </w:r>
      <w:proofErr w:type="gram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xml:space="preserve">, J. L., Acevedo-Charry, O., Barclay, L., </w:t>
      </w: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Z.,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D’Horta</w:t>
      </w:r>
      <w:proofErr w:type="spellEnd"/>
      <w:r w:rsidRPr="00471AF7">
        <w:rPr>
          <w:rFonts w:asciiTheme="majorHAnsi" w:hAnsiTheme="majorHAnsi" w:cstheme="majorHAnsi"/>
          <w:sz w:val="20"/>
          <w:szCs w:val="20"/>
        </w:rPr>
        <w:t>, F</w:t>
      </w:r>
      <w:proofErr w:type="gramStart"/>
      <w:r w:rsidRPr="00471AF7">
        <w:rPr>
          <w:rFonts w:asciiTheme="majorHAnsi" w:hAnsiTheme="majorHAnsi" w:cstheme="majorHAnsi"/>
          <w:sz w:val="20"/>
          <w:szCs w:val="20"/>
        </w:rPr>
        <w:t xml:space="preserve">., </w:t>
      </w:r>
      <w:r w:rsid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w:t>
      </w:r>
      <w:proofErr w:type="gramStart"/>
      <w:r w:rsidRPr="00471AF7">
        <w:rPr>
          <w:rFonts w:asciiTheme="majorHAnsi" w:hAnsiTheme="majorHAnsi" w:cstheme="majorHAnsi"/>
          <w:sz w:val="20"/>
          <w:szCs w:val="20"/>
        </w:rPr>
        <w:t>It’s</w:t>
      </w:r>
      <w:proofErr w:type="gramEnd"/>
      <w:r w:rsidRPr="00471AF7">
        <w:rPr>
          <w:rFonts w:asciiTheme="majorHAnsi" w:hAnsiTheme="majorHAnsi" w:cstheme="majorHAnsi"/>
          <w:sz w:val="20"/>
          <w:szCs w:val="20"/>
        </w:rPr>
        <w:t xml:space="preserve"> time to listen: There is much to be learned from the sounds of tropical ecosystems.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Hernández-Serna, A., Delgado C., J. A.,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Depraetere</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Pavoine</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Jiguet</w:t>
      </w:r>
      <w:proofErr w:type="spellEnd"/>
      <w:r w:rsidRPr="00471AF7">
        <w:rPr>
          <w:rFonts w:asciiTheme="majorHAnsi" w:hAnsiTheme="majorHAnsi" w:cstheme="majorHAnsi"/>
          <w:sz w:val="20"/>
          <w:szCs w:val="20"/>
        </w:rPr>
        <w:t xml:space="preserve">, F.,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Duvail</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Donihue</w:t>
      </w:r>
      <w:proofErr w:type="spellEnd"/>
      <w:r w:rsidRPr="00471AF7">
        <w:rPr>
          <w:rFonts w:asciiTheme="majorHAnsi" w:hAnsiTheme="majorHAnsi" w:cstheme="majorHAnsi"/>
          <w:sz w:val="20"/>
          <w:szCs w:val="20"/>
        </w:rPr>
        <w:t xml:space="preserve">, C. M., </w:t>
      </w:r>
      <w:proofErr w:type="spellStart"/>
      <w:r w:rsidRPr="00471AF7">
        <w:rPr>
          <w:rFonts w:asciiTheme="majorHAnsi" w:hAnsiTheme="majorHAnsi" w:cstheme="majorHAnsi"/>
          <w:sz w:val="20"/>
          <w:szCs w:val="20"/>
        </w:rPr>
        <w:t>Herrel</w:t>
      </w:r>
      <w:proofErr w:type="spellEnd"/>
      <w:r w:rsidRPr="00471AF7">
        <w:rPr>
          <w:rFonts w:asciiTheme="majorHAnsi" w:hAnsiTheme="majorHAnsi" w:cstheme="majorHAnsi"/>
          <w:sz w:val="20"/>
          <w:szCs w:val="20"/>
        </w:rPr>
        <w:t xml:space="preserve">, A., Fabre, A. C., Kamath, A., Geneva, A. J., </w:t>
      </w:r>
      <w:proofErr w:type="spellStart"/>
      <w:r w:rsidRPr="00471AF7">
        <w:rPr>
          <w:rFonts w:asciiTheme="majorHAnsi" w:hAnsiTheme="majorHAnsi" w:cstheme="majorHAnsi"/>
          <w:sz w:val="20"/>
          <w:szCs w:val="20"/>
        </w:rPr>
        <w:t>Schoener</w:t>
      </w:r>
      <w:proofErr w:type="spellEnd"/>
      <w:r w:rsidRPr="00471AF7">
        <w:rPr>
          <w:rFonts w:asciiTheme="majorHAnsi" w:hAnsiTheme="majorHAnsi" w:cstheme="majorHAnsi"/>
          <w:sz w:val="20"/>
          <w:szCs w:val="20"/>
        </w:rPr>
        <w:t xml:space="preserve">, T. W., Kolbe, J. J., &amp; </w:t>
      </w:r>
      <w:proofErr w:type="spellStart"/>
      <w:r w:rsidRPr="00471AF7">
        <w:rPr>
          <w:rFonts w:asciiTheme="majorHAnsi" w:hAnsiTheme="majorHAnsi" w:cstheme="majorHAnsi"/>
          <w:sz w:val="20"/>
          <w:szCs w:val="20"/>
        </w:rPr>
        <w:t>Losos</w:t>
      </w:r>
      <w:proofErr w:type="spellEnd"/>
      <w:r w:rsidRPr="00471AF7">
        <w:rPr>
          <w:rFonts w:asciiTheme="majorHAnsi" w:hAnsiTheme="majorHAnsi" w:cstheme="majorHAnsi"/>
          <w:sz w:val="20"/>
          <w:szCs w:val="20"/>
        </w:rPr>
        <w:t xml:space="preserve">,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w:t>
      </w:r>
      <w:proofErr w:type="spellStart"/>
      <w:r w:rsidRPr="00471AF7">
        <w:rPr>
          <w:rFonts w:asciiTheme="majorHAnsi" w:hAnsiTheme="majorHAnsi" w:cstheme="majorHAnsi"/>
          <w:sz w:val="20"/>
          <w:szCs w:val="20"/>
        </w:rPr>
        <w:t>Petchey</w:t>
      </w:r>
      <w:proofErr w:type="spellEnd"/>
      <w:r w:rsidRPr="00471AF7">
        <w:rPr>
          <w:rFonts w:asciiTheme="majorHAnsi" w:hAnsiTheme="majorHAnsi" w:cstheme="majorHAnsi"/>
          <w:sz w:val="20"/>
          <w:szCs w:val="20"/>
        </w:rPr>
        <w:t xml:space="preserve">, O. L., Montoya, J. M., Jackson, A. L., </w:t>
      </w:r>
      <w:proofErr w:type="spellStart"/>
      <w:r w:rsidRPr="00471AF7">
        <w:rPr>
          <w:rFonts w:asciiTheme="majorHAnsi" w:hAnsiTheme="majorHAnsi" w:cstheme="majorHAnsi"/>
          <w:sz w:val="20"/>
          <w:szCs w:val="20"/>
        </w:rPr>
        <w:t>Mcnally</w:t>
      </w:r>
      <w:proofErr w:type="spellEnd"/>
      <w:r w:rsidRPr="00471AF7">
        <w:rPr>
          <w:rFonts w:asciiTheme="majorHAnsi" w:hAnsiTheme="majorHAnsi" w:cstheme="majorHAnsi"/>
          <w:sz w:val="20"/>
          <w:szCs w:val="20"/>
        </w:rPr>
        <w:t xml:space="preserve">, L., </w:t>
      </w:r>
      <w:proofErr w:type="spellStart"/>
      <w:r w:rsidRPr="00471AF7">
        <w:rPr>
          <w:rFonts w:asciiTheme="majorHAnsi" w:hAnsiTheme="majorHAnsi" w:cstheme="majorHAnsi"/>
          <w:sz w:val="20"/>
          <w:szCs w:val="20"/>
        </w:rPr>
        <w:t>Viana</w:t>
      </w:r>
      <w:proofErr w:type="spellEnd"/>
      <w:r w:rsidRPr="00471AF7">
        <w:rPr>
          <w:rFonts w:asciiTheme="majorHAnsi" w:hAnsiTheme="majorHAnsi" w:cstheme="majorHAnsi"/>
          <w:sz w:val="20"/>
          <w:szCs w:val="20"/>
        </w:rPr>
        <w:t>, M</w:t>
      </w:r>
      <w:proofErr w:type="gramStart"/>
      <w:r w:rsidRPr="00471AF7">
        <w:rPr>
          <w:rFonts w:asciiTheme="majorHAnsi" w:hAnsiTheme="majorHAnsi" w:cstheme="majorHAnsi"/>
          <w:sz w:val="20"/>
          <w:szCs w:val="20"/>
        </w:rPr>
        <w:t xml:space="preserve">., </w:t>
      </w:r>
      <w:r w:rsid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Everham</w:t>
      </w:r>
      <w:proofErr w:type="spellEnd"/>
      <w:r w:rsidRPr="00471AF7">
        <w:rPr>
          <w:rFonts w:asciiTheme="majorHAnsi" w:hAnsiTheme="majorHAnsi" w:cstheme="majorHAnsi"/>
          <w:sz w:val="20"/>
          <w:szCs w:val="20"/>
        </w:rPr>
        <w:t xml:space="preserve">,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Fairbrass</w:t>
      </w:r>
      <w:proofErr w:type="spellEnd"/>
      <w:r w:rsidRPr="00471AF7">
        <w:rPr>
          <w:rFonts w:asciiTheme="majorHAnsi" w:hAnsiTheme="majorHAnsi" w:cstheme="majorHAnsi"/>
          <w:sz w:val="20"/>
          <w:szCs w:val="20"/>
        </w:rPr>
        <w:t xml:space="preserve">, A. J., </w:t>
      </w:r>
      <w:proofErr w:type="spellStart"/>
      <w:r w:rsidRPr="00471AF7">
        <w:rPr>
          <w:rFonts w:asciiTheme="majorHAnsi" w:hAnsiTheme="majorHAnsi" w:cstheme="majorHAnsi"/>
          <w:sz w:val="20"/>
          <w:szCs w:val="20"/>
        </w:rPr>
        <w:t>Rennett</w:t>
      </w:r>
      <w:proofErr w:type="spellEnd"/>
      <w:r w:rsidRPr="00471AF7">
        <w:rPr>
          <w:rFonts w:asciiTheme="majorHAnsi" w:hAnsiTheme="majorHAnsi" w:cstheme="majorHAnsi"/>
          <w:sz w:val="20"/>
          <w:szCs w:val="20"/>
        </w:rPr>
        <w:t xml:space="preserve">, P., Williams, C., </w:t>
      </w:r>
      <w:proofErr w:type="spellStart"/>
      <w:r w:rsidRPr="00471AF7">
        <w:rPr>
          <w:rFonts w:asciiTheme="majorHAnsi" w:hAnsiTheme="majorHAnsi" w:cstheme="majorHAnsi"/>
          <w:sz w:val="20"/>
          <w:szCs w:val="20"/>
        </w:rPr>
        <w:t>Titheridge</w:t>
      </w:r>
      <w:proofErr w:type="spellEnd"/>
      <w:r w:rsidRPr="00471AF7">
        <w:rPr>
          <w:rFonts w:asciiTheme="majorHAnsi" w:hAnsiTheme="majorHAnsi" w:cstheme="majorHAnsi"/>
          <w:sz w:val="20"/>
          <w:szCs w:val="20"/>
        </w:rPr>
        <w:t xml:space="preserv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w:t>
      </w:r>
      <w:proofErr w:type="spellStart"/>
      <w:r w:rsidRPr="00471AF7">
        <w:rPr>
          <w:rFonts w:asciiTheme="majorHAnsi" w:hAnsiTheme="majorHAnsi" w:cstheme="majorHAnsi"/>
          <w:sz w:val="20"/>
          <w:szCs w:val="20"/>
        </w:rPr>
        <w:t>Baumgarten</w:t>
      </w:r>
      <w:proofErr w:type="spellEnd"/>
      <w:r w:rsidRPr="00471AF7">
        <w:rPr>
          <w:rFonts w:asciiTheme="majorHAnsi" w:hAnsiTheme="majorHAnsi" w:cstheme="majorHAnsi"/>
          <w:sz w:val="20"/>
          <w:szCs w:val="20"/>
        </w:rPr>
        <w:t xml:space="preserve">, J., Rodrigues, F. H., &amp; Sousa-Lima, R. S. (2018). </w:t>
      </w:r>
      <w:proofErr w:type="gramStart"/>
      <w:r w:rsidRPr="00471AF7">
        <w:rPr>
          <w:rFonts w:asciiTheme="majorHAnsi" w:hAnsiTheme="majorHAnsi" w:cstheme="majorHAnsi"/>
          <w:sz w:val="20"/>
          <w:szCs w:val="20"/>
        </w:rPr>
        <w:t xml:space="preserve">What do insects, anurans, birds, and mammals have to say about soundscape indices in a tropical </w:t>
      </w:r>
      <w:proofErr w:type="spellStart"/>
      <w:r w:rsidRPr="00471AF7">
        <w:rPr>
          <w:rFonts w:asciiTheme="majorHAnsi" w:hAnsiTheme="majorHAnsi" w:cstheme="majorHAnsi"/>
          <w:sz w:val="20"/>
          <w:szCs w:val="20"/>
        </w:rPr>
        <w:t>savanna</w:t>
      </w:r>
      <w:proofErr w:type="spellEnd"/>
      <w:r w:rsidRP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 xml:space="preserve">Journal of </w:t>
      </w:r>
      <w:proofErr w:type="spellStart"/>
      <w:r w:rsidRPr="00471AF7">
        <w:rPr>
          <w:rFonts w:asciiTheme="majorHAnsi" w:hAnsiTheme="majorHAnsi" w:cstheme="majorHAnsi"/>
          <w:i/>
          <w:iCs/>
          <w:sz w:val="20"/>
          <w:szCs w:val="20"/>
        </w:rPr>
        <w:t>Ecoacoustics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Fraterrigo</w:t>
      </w:r>
      <w:proofErr w:type="spellEnd"/>
      <w:r w:rsidRPr="00471AF7">
        <w:rPr>
          <w:rFonts w:asciiTheme="majorHAnsi" w:hAnsiTheme="majorHAnsi" w:cstheme="majorHAnsi"/>
          <w:sz w:val="20"/>
          <w:szCs w:val="20"/>
        </w:rPr>
        <w:t xml:space="preserve">, J. M., &amp; </w:t>
      </w:r>
      <w:proofErr w:type="spellStart"/>
      <w:r w:rsidRPr="00471AF7">
        <w:rPr>
          <w:rFonts w:asciiTheme="majorHAnsi" w:hAnsiTheme="majorHAnsi" w:cstheme="majorHAnsi"/>
          <w:sz w:val="20"/>
          <w:szCs w:val="20"/>
        </w:rPr>
        <w:t>Rusak</w:t>
      </w:r>
      <w:proofErr w:type="spellEnd"/>
      <w:r w:rsidRPr="00471AF7">
        <w:rPr>
          <w:rFonts w:asciiTheme="majorHAnsi" w:hAnsiTheme="majorHAnsi" w:cstheme="majorHAnsi"/>
          <w:sz w:val="20"/>
          <w:szCs w:val="20"/>
        </w:rPr>
        <w:t xml:space="preserve">,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Dunning, J. B.,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Jung, J., Durham, M., </w:t>
      </w:r>
      <w:proofErr w:type="spellStart"/>
      <w:r w:rsidRPr="00471AF7">
        <w:rPr>
          <w:rFonts w:asciiTheme="majorHAnsi" w:hAnsiTheme="majorHAnsi" w:cstheme="majorHAnsi"/>
          <w:sz w:val="20"/>
          <w:szCs w:val="20"/>
        </w:rPr>
        <w:t>Mateljak</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(2018). Soundscapes reveal disturbance </w:t>
      </w:r>
      <w:proofErr w:type="gramStart"/>
      <w:r w:rsidRPr="00471AF7">
        <w:rPr>
          <w:rFonts w:asciiTheme="majorHAnsi" w:hAnsiTheme="majorHAnsi" w:cstheme="majorHAnsi"/>
          <w:sz w:val="20"/>
          <w:szCs w:val="20"/>
        </w:rPr>
        <w:t>impacts:</w:t>
      </w:r>
      <w:proofErr w:type="gramEnd"/>
      <w:r w:rsidRPr="00471AF7">
        <w:rPr>
          <w:rFonts w:asciiTheme="majorHAnsi" w:hAnsiTheme="majorHAnsi" w:cstheme="majorHAnsi"/>
          <w:sz w:val="20"/>
          <w:szCs w:val="20"/>
        </w:rPr>
        <w:t xml:space="preserve">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Gelman</w:t>
      </w:r>
      <w:proofErr w:type="spellEnd"/>
      <w:r w:rsidRPr="00471AF7">
        <w:rPr>
          <w:rFonts w:asciiTheme="majorHAnsi" w:hAnsiTheme="majorHAnsi" w:cstheme="majorHAnsi"/>
          <w:sz w:val="20"/>
          <w:szCs w:val="20"/>
        </w:rPr>
        <w:t xml:space="preserve">,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Gibb, R., Browning, E., Glover-</w:t>
      </w:r>
      <w:proofErr w:type="spellStart"/>
      <w:r w:rsidRPr="00471AF7">
        <w:rPr>
          <w:rFonts w:asciiTheme="majorHAnsi" w:hAnsiTheme="majorHAnsi" w:cstheme="majorHAnsi"/>
          <w:sz w:val="20"/>
          <w:szCs w:val="20"/>
        </w:rPr>
        <w:t>Kapfer</w:t>
      </w:r>
      <w:proofErr w:type="spellEnd"/>
      <w:r w:rsidRPr="00471AF7">
        <w:rPr>
          <w:rFonts w:asciiTheme="majorHAnsi" w:hAnsiTheme="majorHAnsi" w:cstheme="majorHAnsi"/>
          <w:sz w:val="20"/>
          <w:szCs w:val="20"/>
        </w:rPr>
        <w:t xml:space="preserve">,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w:t>
      </w:r>
      <w:proofErr w:type="spellStart"/>
      <w:r w:rsidRPr="00471AF7">
        <w:rPr>
          <w:rFonts w:asciiTheme="majorHAnsi" w:hAnsiTheme="majorHAnsi" w:cstheme="majorHAnsi"/>
          <w:sz w:val="20"/>
          <w:szCs w:val="20"/>
        </w:rPr>
        <w:t>Koh</w:t>
      </w:r>
      <w:proofErr w:type="spellEnd"/>
      <w:r w:rsidRPr="00471AF7">
        <w:rPr>
          <w:rFonts w:asciiTheme="majorHAnsi" w:hAnsiTheme="majorHAnsi" w:cstheme="majorHAnsi"/>
          <w:sz w:val="20"/>
          <w:szCs w:val="20"/>
        </w:rPr>
        <w:t xml:space="preserve">,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Sodhi</w:t>
      </w:r>
      <w:proofErr w:type="spellEnd"/>
      <w:r w:rsidRPr="00471AF7">
        <w:rPr>
          <w:rFonts w:asciiTheme="majorHAnsi" w:hAnsiTheme="majorHAnsi" w:cstheme="majorHAnsi"/>
          <w:sz w:val="20"/>
          <w:szCs w:val="20"/>
        </w:rPr>
        <w:t xml:space="preserve">,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Gittleman</w:t>
      </w:r>
      <w:proofErr w:type="spellEnd"/>
      <w:r w:rsidRPr="00AF7BC5">
        <w:rPr>
          <w:rFonts w:asciiTheme="majorHAnsi" w:hAnsiTheme="majorHAnsi" w:cstheme="majorHAnsi"/>
          <w:sz w:val="20"/>
          <w:szCs w:val="20"/>
          <w:lang w:val="de-DE"/>
        </w:rPr>
        <w:t xml:space="preserve">, J. L., &amp; Kot, M. (1990). </w:t>
      </w:r>
      <w:r w:rsidRPr="00471AF7">
        <w:rPr>
          <w:rFonts w:asciiTheme="majorHAnsi" w:hAnsiTheme="majorHAnsi" w:cstheme="majorHAnsi"/>
          <w:sz w:val="20"/>
          <w:szCs w:val="20"/>
        </w:rPr>
        <w:t xml:space="preserve">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Olson, J. C., Yang, S., Acevedo-Charry, O.,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D., Martinez, F. A</w:t>
      </w:r>
      <w:proofErr w:type="gramStart"/>
      <w:r w:rsidRPr="00471AF7">
        <w:rPr>
          <w:rFonts w:asciiTheme="majorHAnsi" w:hAnsiTheme="majorHAnsi" w:cstheme="majorHAnsi"/>
          <w:sz w:val="20"/>
          <w:szCs w:val="20"/>
        </w:rPr>
        <w:t xml:space="preserve">., </w:t>
      </w:r>
      <w:r w:rsid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Hamao</w:t>
      </w:r>
      <w:proofErr w:type="spellEnd"/>
      <w:r w:rsidRPr="00471AF7">
        <w:rPr>
          <w:rFonts w:asciiTheme="majorHAnsi" w:hAnsiTheme="majorHAnsi" w:cstheme="majorHAnsi"/>
          <w:sz w:val="20"/>
          <w:szCs w:val="20"/>
        </w:rPr>
        <w:t xml:space="preserve">, S. (2013). Acoustic structure of songs in island populations of the Japanese bush warbler,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diphone</w:t>
      </w:r>
      <w:proofErr w:type="spellEnd"/>
      <w:r w:rsidRPr="00471AF7">
        <w:rPr>
          <w:rFonts w:asciiTheme="majorHAnsi" w:hAnsiTheme="majorHAnsi" w:cstheme="majorHAnsi"/>
          <w:sz w:val="20"/>
          <w:szCs w:val="20"/>
        </w:rPr>
        <w:t xml:space="preserv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Haneda</w:t>
      </w:r>
      <w:proofErr w:type="spellEnd"/>
      <w:r w:rsidRPr="00471AF7">
        <w:rPr>
          <w:rFonts w:asciiTheme="majorHAnsi" w:hAnsiTheme="majorHAnsi" w:cstheme="majorHAnsi"/>
          <w:sz w:val="20"/>
          <w:szCs w:val="20"/>
        </w:rPr>
        <w:t xml:space="preserve">, K., &amp; Okabe, T. (1970). The life history of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diphone</w:t>
      </w:r>
      <w:proofErr w:type="spellEnd"/>
      <w:r w:rsidRPr="00471AF7">
        <w:rPr>
          <w:rFonts w:asciiTheme="majorHAnsi" w:hAnsiTheme="majorHAnsi" w:cstheme="majorHAnsi"/>
          <w:sz w:val="20"/>
          <w:szCs w:val="20"/>
        </w:rPr>
        <w:t xml:space="preserv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w:t>
      </w:r>
      <w:proofErr w:type="spellStart"/>
      <w:r w:rsidRPr="00471AF7">
        <w:rPr>
          <w:rFonts w:asciiTheme="majorHAnsi" w:hAnsiTheme="majorHAnsi" w:cstheme="majorHAnsi"/>
          <w:sz w:val="20"/>
          <w:szCs w:val="20"/>
        </w:rPr>
        <w:t>Ecoacoustic</w:t>
      </w:r>
      <w:proofErr w:type="spellEnd"/>
      <w:r w:rsidRPr="00471AF7">
        <w:rPr>
          <w:rFonts w:asciiTheme="majorHAnsi" w:hAnsiTheme="majorHAnsi" w:cstheme="majorHAnsi"/>
          <w:sz w:val="20"/>
          <w:szCs w:val="20"/>
        </w:rPr>
        <w:t xml:space="preserve">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Hillebrand</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Langenheder</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Lebret</w:t>
      </w:r>
      <w:proofErr w:type="spellEnd"/>
      <w:r w:rsidRPr="00471AF7">
        <w:rPr>
          <w:rFonts w:asciiTheme="majorHAnsi" w:hAnsiTheme="majorHAnsi" w:cstheme="majorHAnsi"/>
          <w:sz w:val="20"/>
          <w:szCs w:val="20"/>
        </w:rPr>
        <w:t xml:space="preserve">, K.,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E., </w:t>
      </w:r>
      <w:proofErr w:type="spellStart"/>
      <w:r w:rsidRPr="00471AF7">
        <w:rPr>
          <w:rFonts w:asciiTheme="majorHAnsi" w:hAnsiTheme="majorHAnsi" w:cstheme="majorHAnsi"/>
          <w:sz w:val="20"/>
          <w:szCs w:val="20"/>
        </w:rPr>
        <w:t>Östman</w:t>
      </w:r>
      <w:proofErr w:type="spellEnd"/>
      <w:r w:rsidRPr="00471AF7">
        <w:rPr>
          <w:rFonts w:asciiTheme="majorHAnsi" w:hAnsiTheme="majorHAnsi" w:cstheme="majorHAnsi"/>
          <w:sz w:val="20"/>
          <w:szCs w:val="20"/>
        </w:rPr>
        <w:t xml:space="preserve">, </w:t>
      </w:r>
      <w:proofErr w:type="gramStart"/>
      <w:r w:rsidRPr="00471AF7">
        <w:rPr>
          <w:rFonts w:asciiTheme="majorHAnsi" w:hAnsiTheme="majorHAnsi" w:cstheme="majorHAnsi"/>
          <w:sz w:val="20"/>
          <w:szCs w:val="20"/>
        </w:rPr>
        <w:t>Ö.,</w:t>
      </w:r>
      <w:proofErr w:type="gramEnd"/>
      <w:r w:rsidRPr="00471AF7">
        <w:rPr>
          <w:rFonts w:asciiTheme="majorHAnsi" w:hAnsiTheme="majorHAnsi" w:cstheme="majorHAnsi"/>
          <w:sz w:val="20"/>
          <w:szCs w:val="20"/>
        </w:rPr>
        <w:t xml:space="preserve"> &amp; </w:t>
      </w:r>
      <w:proofErr w:type="spellStart"/>
      <w:r w:rsidRPr="00471AF7">
        <w:rPr>
          <w:rFonts w:asciiTheme="majorHAnsi" w:hAnsiTheme="majorHAnsi" w:cstheme="majorHAnsi"/>
          <w:sz w:val="20"/>
          <w:szCs w:val="20"/>
        </w:rPr>
        <w:t>Striebel</w:t>
      </w:r>
      <w:proofErr w:type="spellEnd"/>
      <w:r w:rsidRPr="00471AF7">
        <w:rPr>
          <w:rFonts w:asciiTheme="majorHAnsi" w:hAnsiTheme="majorHAnsi" w:cstheme="majorHAnsi"/>
          <w:sz w:val="20"/>
          <w:szCs w:val="20"/>
        </w:rPr>
        <w:t xml:space="preserve">,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Hordley</w:t>
      </w:r>
      <w:proofErr w:type="spellEnd"/>
      <w:r w:rsidRPr="00471AF7">
        <w:rPr>
          <w:rFonts w:asciiTheme="majorHAnsi" w:hAnsiTheme="majorHAnsi" w:cstheme="majorHAnsi"/>
          <w:sz w:val="20"/>
          <w:szCs w:val="20"/>
        </w:rPr>
        <w:t xml:space="preserve">, L. A., </w:t>
      </w:r>
      <w:proofErr w:type="spellStart"/>
      <w:r w:rsidRPr="00471AF7">
        <w:rPr>
          <w:rFonts w:asciiTheme="majorHAnsi" w:hAnsiTheme="majorHAnsi" w:cstheme="majorHAnsi"/>
          <w:sz w:val="20"/>
          <w:szCs w:val="20"/>
        </w:rPr>
        <w:t>Gillings</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Petchey</w:t>
      </w:r>
      <w:proofErr w:type="spellEnd"/>
      <w:r w:rsidRPr="00471AF7">
        <w:rPr>
          <w:rFonts w:asciiTheme="majorHAnsi" w:hAnsiTheme="majorHAnsi" w:cstheme="majorHAnsi"/>
          <w:sz w:val="20"/>
          <w:szCs w:val="20"/>
        </w:rPr>
        <w:t xml:space="preserve">,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w:t>
      </w:r>
      <w:proofErr w:type="spellStart"/>
      <w:r w:rsidRPr="00471AF7">
        <w:rPr>
          <w:rFonts w:asciiTheme="majorHAnsi" w:hAnsiTheme="majorHAnsi" w:cstheme="majorHAnsi"/>
          <w:sz w:val="20"/>
          <w:szCs w:val="20"/>
        </w:rPr>
        <w:t>Khandakar</w:t>
      </w:r>
      <w:proofErr w:type="spellEnd"/>
      <w:r w:rsidRPr="00471AF7">
        <w:rPr>
          <w:rFonts w:asciiTheme="majorHAnsi" w:hAnsiTheme="majorHAnsi" w:cstheme="majorHAnsi"/>
          <w:sz w:val="20"/>
          <w:szCs w:val="20"/>
        </w:rPr>
        <w:t xml:space="preserve">,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Inoue, T., Matsumoto, M., Yoshida, T., &amp; </w:t>
      </w:r>
      <w:proofErr w:type="spellStart"/>
      <w:r w:rsidRPr="00471AF7">
        <w:rPr>
          <w:rFonts w:asciiTheme="majorHAnsi" w:hAnsiTheme="majorHAnsi" w:cstheme="majorHAnsi"/>
          <w:sz w:val="20"/>
          <w:szCs w:val="20"/>
        </w:rPr>
        <w:t>Washitani</w:t>
      </w:r>
      <w:proofErr w:type="spellEnd"/>
      <w:r w:rsidRPr="00471AF7">
        <w:rPr>
          <w:rFonts w:asciiTheme="majorHAnsi" w:hAnsiTheme="majorHAnsi" w:cstheme="majorHAnsi"/>
          <w:sz w:val="20"/>
          <w:szCs w:val="20"/>
        </w:rPr>
        <w:t xml:space="preserve">, I. (2019). Spatial patterns of the Ryukyu </w:t>
      </w:r>
      <w:proofErr w:type="spellStart"/>
      <w:r w:rsidRPr="00471AF7">
        <w:rPr>
          <w:rFonts w:asciiTheme="majorHAnsi" w:hAnsiTheme="majorHAnsi" w:cstheme="majorHAnsi"/>
          <w:sz w:val="20"/>
          <w:szCs w:val="20"/>
        </w:rPr>
        <w:t>Scops</w:t>
      </w:r>
      <w:proofErr w:type="spellEnd"/>
      <w:r w:rsidRPr="00471AF7">
        <w:rPr>
          <w:rFonts w:asciiTheme="majorHAnsi" w:hAnsiTheme="majorHAnsi" w:cstheme="majorHAnsi"/>
          <w:sz w:val="20"/>
          <w:szCs w:val="20"/>
        </w:rPr>
        <w:t xml:space="preserve"> Owl’s </w:t>
      </w:r>
      <w:proofErr w:type="spellStart"/>
      <w:r w:rsidRPr="00471AF7">
        <w:rPr>
          <w:rFonts w:asciiTheme="majorHAnsi" w:hAnsiTheme="majorHAnsi" w:cstheme="majorHAnsi"/>
          <w:sz w:val="20"/>
          <w:szCs w:val="20"/>
        </w:rPr>
        <w:t>Otus</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elegans</w:t>
      </w:r>
      <w:proofErr w:type="spellEnd"/>
      <w:r w:rsidRPr="00471AF7">
        <w:rPr>
          <w:rFonts w:asciiTheme="majorHAnsi" w:hAnsiTheme="majorHAnsi" w:cstheme="majorHAnsi"/>
          <w:sz w:val="20"/>
          <w:szCs w:val="20"/>
        </w:rPr>
        <w:t xml:space="preserve"> breeding success and forest landscape factors on </w:t>
      </w:r>
      <w:proofErr w:type="spellStart"/>
      <w:r w:rsidRPr="00471AF7">
        <w:rPr>
          <w:rFonts w:asciiTheme="majorHAnsi" w:hAnsiTheme="majorHAnsi" w:cstheme="majorHAnsi"/>
          <w:sz w:val="20"/>
          <w:szCs w:val="20"/>
        </w:rPr>
        <w:t>Amami-Ōshima</w:t>
      </w:r>
      <w:proofErr w:type="spellEnd"/>
      <w:r w:rsidRPr="00471AF7">
        <w:rPr>
          <w:rFonts w:asciiTheme="majorHAnsi" w:hAnsiTheme="majorHAnsi" w:cstheme="majorHAnsi"/>
          <w:sz w:val="20"/>
          <w:szCs w:val="20"/>
        </w:rPr>
        <w:t xml:space="preserve"> </w:t>
      </w:r>
      <w:proofErr w:type="gramStart"/>
      <w:r w:rsidRPr="00471AF7">
        <w:rPr>
          <w:rFonts w:asciiTheme="majorHAnsi" w:hAnsiTheme="majorHAnsi" w:cstheme="majorHAnsi"/>
          <w:sz w:val="20"/>
          <w:szCs w:val="20"/>
        </w:rPr>
        <w:t>island</w:t>
      </w:r>
      <w:proofErr w:type="gram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Itô</w:t>
      </w:r>
      <w:proofErr w:type="spellEnd"/>
      <w:r w:rsidRPr="00471AF7">
        <w:rPr>
          <w:rFonts w:asciiTheme="majorHAnsi" w:hAnsiTheme="majorHAnsi" w:cstheme="majorHAnsi"/>
          <w:sz w:val="20"/>
          <w:szCs w:val="20"/>
        </w:rPr>
        <w:t xml:space="preserve">, Y., Miyagi, K., &amp; Ota, H. (2000). Imminent extinction crisis among the endemic species of the forests of </w:t>
      </w:r>
      <w:proofErr w:type="spellStart"/>
      <w:r w:rsidRPr="00471AF7">
        <w:rPr>
          <w:rFonts w:asciiTheme="majorHAnsi" w:hAnsiTheme="majorHAnsi" w:cstheme="majorHAnsi"/>
          <w:sz w:val="20"/>
          <w:szCs w:val="20"/>
        </w:rPr>
        <w:t>Yanbaru</w:t>
      </w:r>
      <w:proofErr w:type="spellEnd"/>
      <w:r w:rsidRPr="00471AF7">
        <w:rPr>
          <w:rFonts w:asciiTheme="majorHAnsi" w:hAnsiTheme="majorHAnsi" w:cstheme="majorHAnsi"/>
          <w:sz w:val="20"/>
          <w:szCs w:val="20"/>
        </w:rPr>
        <w:t xml:space="preserve">,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 xml:space="preserve">RSMC Tokyo-Typhoon </w:t>
      </w:r>
      <w:proofErr w:type="spellStart"/>
      <w:r w:rsidRPr="00471AF7">
        <w:rPr>
          <w:rFonts w:asciiTheme="majorHAnsi" w:hAnsiTheme="majorHAnsi" w:cstheme="majorHAnsi"/>
          <w:i/>
          <w:iCs/>
          <w:sz w:val="20"/>
          <w:szCs w:val="20"/>
        </w:rPr>
        <w:t>Center</w:t>
      </w:r>
      <w:proofErr w:type="spellEnd"/>
      <w:r w:rsidRPr="00471AF7">
        <w:rPr>
          <w:rFonts w:asciiTheme="majorHAnsi" w:hAnsiTheme="majorHAnsi" w:cstheme="majorHAnsi"/>
          <w:sz w:val="20"/>
          <w:szCs w:val="20"/>
        </w:rPr>
        <w:t xml:space="preserve">. International Number ID 1824 (Typhoon Trami) and 1825 (Typhoon Kong-Rey). </w:t>
      </w:r>
      <w:hyperlink r:id="rId20"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Kasten, E. P., Gage, S. H., Fox, J., &amp; Joo, W. (2012). </w:t>
      </w:r>
      <w:r w:rsidRPr="00471AF7">
        <w:rPr>
          <w:rFonts w:asciiTheme="majorHAnsi" w:hAnsiTheme="majorHAnsi" w:cstheme="majorHAnsi"/>
          <w:sz w:val="20"/>
          <w:szCs w:val="20"/>
        </w:rPr>
        <w:t xml:space="preserve">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Kéfi</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Domínguez‐García</w:t>
      </w:r>
      <w:proofErr w:type="spellEnd"/>
      <w:r w:rsidRPr="00471AF7">
        <w:rPr>
          <w:rFonts w:asciiTheme="majorHAnsi" w:hAnsiTheme="majorHAnsi" w:cstheme="majorHAnsi"/>
          <w:sz w:val="20"/>
          <w:szCs w:val="20"/>
        </w:rPr>
        <w:t xml:space="preserve">, V., Donohue, I., Fontaine, C.,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&amp; </w:t>
      </w:r>
      <w:proofErr w:type="spellStart"/>
      <w:r w:rsidRPr="00471AF7">
        <w:rPr>
          <w:rFonts w:asciiTheme="majorHAnsi" w:hAnsiTheme="majorHAnsi" w:cstheme="majorHAnsi"/>
          <w:sz w:val="20"/>
          <w:szCs w:val="20"/>
        </w:rPr>
        <w:t>Dakos</w:t>
      </w:r>
      <w:proofErr w:type="spellEnd"/>
      <w:r w:rsidRPr="00471AF7">
        <w:rPr>
          <w:rFonts w:asciiTheme="majorHAnsi" w:hAnsiTheme="majorHAnsi" w:cstheme="majorHAnsi"/>
          <w:sz w:val="20"/>
          <w:szCs w:val="20"/>
        </w:rPr>
        <w:t xml:space="preserve">,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Keitt</w:t>
      </w:r>
      <w:proofErr w:type="spellEnd"/>
      <w:r w:rsidRPr="00AF7BC5">
        <w:rPr>
          <w:rFonts w:asciiTheme="majorHAnsi" w:hAnsiTheme="majorHAnsi" w:cstheme="majorHAnsi"/>
          <w:sz w:val="20"/>
          <w:szCs w:val="20"/>
          <w:lang w:val="de-DE"/>
        </w:rPr>
        <w:t xml:space="preserve">, T. H., &amp; </w:t>
      </w:r>
      <w:proofErr w:type="spellStart"/>
      <w:r w:rsidRPr="00AF7BC5">
        <w:rPr>
          <w:rFonts w:asciiTheme="majorHAnsi" w:hAnsiTheme="majorHAnsi" w:cstheme="majorHAnsi"/>
          <w:sz w:val="20"/>
          <w:szCs w:val="20"/>
          <w:lang w:val="de-DE"/>
        </w:rPr>
        <w:t>Abelson</w:t>
      </w:r>
      <w:proofErr w:type="spellEnd"/>
      <w:r w:rsidRPr="00AF7BC5">
        <w:rPr>
          <w:rFonts w:asciiTheme="majorHAnsi" w:hAnsiTheme="majorHAnsi" w:cstheme="majorHAnsi"/>
          <w:sz w:val="20"/>
          <w:szCs w:val="20"/>
          <w:lang w:val="de-DE"/>
        </w:rPr>
        <w:t xml:space="preserve">, E. S. (2021). </w:t>
      </w:r>
      <w:r w:rsidRPr="00471AF7">
        <w:rPr>
          <w:rFonts w:asciiTheme="majorHAnsi" w:hAnsiTheme="majorHAnsi" w:cstheme="majorHAnsi"/>
          <w:sz w:val="20"/>
          <w:szCs w:val="20"/>
        </w:rPr>
        <w:t xml:space="preserve">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w:t>
      </w:r>
      <w:proofErr w:type="spellStart"/>
      <w:r w:rsidRPr="00471AF7">
        <w:rPr>
          <w:rFonts w:asciiTheme="majorHAnsi" w:hAnsiTheme="majorHAnsi" w:cstheme="majorHAnsi"/>
          <w:sz w:val="20"/>
          <w:szCs w:val="20"/>
        </w:rPr>
        <w:t>saltspray</w:t>
      </w:r>
      <w:proofErr w:type="spellEnd"/>
      <w:r w:rsidRPr="00471AF7">
        <w:rPr>
          <w:rFonts w:asciiTheme="majorHAnsi" w:hAnsiTheme="majorHAnsi" w:cstheme="majorHAnsi"/>
          <w:sz w:val="20"/>
          <w:szCs w:val="20"/>
        </w:rPr>
        <w:t xml:space="preserve">-laden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P., Knapp, K. R., Olander, T. L., &amp; </w:t>
      </w:r>
      <w:proofErr w:type="spellStart"/>
      <w:r w:rsidRPr="00471AF7">
        <w:rPr>
          <w:rFonts w:asciiTheme="majorHAnsi" w:hAnsiTheme="majorHAnsi" w:cstheme="majorHAnsi"/>
          <w:sz w:val="20"/>
          <w:szCs w:val="20"/>
        </w:rPr>
        <w:t>Velden</w:t>
      </w:r>
      <w:proofErr w:type="spellEnd"/>
      <w:r w:rsidRPr="00471AF7">
        <w:rPr>
          <w:rFonts w:asciiTheme="majorHAnsi" w:hAnsiTheme="majorHAnsi" w:cstheme="majorHAnsi"/>
          <w:sz w:val="20"/>
          <w:szCs w:val="20"/>
        </w:rPr>
        <w:t xml:space="preserve">,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proofErr w:type="gramStart"/>
      <w:r w:rsidRPr="00471AF7">
        <w:rPr>
          <w:rFonts w:asciiTheme="majorHAnsi" w:hAnsiTheme="majorHAnsi" w:cstheme="majorHAnsi"/>
          <w:i/>
          <w:iCs/>
          <w:sz w:val="20"/>
          <w:szCs w:val="20"/>
        </w:rPr>
        <w:t>In</w:t>
      </w:r>
      <w:proofErr w:type="gramEnd"/>
      <w:r w:rsidRPr="00471AF7">
        <w:rPr>
          <w:rFonts w:asciiTheme="majorHAnsi" w:hAnsiTheme="majorHAnsi" w:cstheme="majorHAnsi"/>
          <w:i/>
          <w:iCs/>
          <w:sz w:val="20"/>
          <w:szCs w:val="20"/>
        </w:rPr>
        <w:t xml:space="preserve">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Laurance</w:t>
      </w:r>
      <w:proofErr w:type="spellEnd"/>
      <w:r w:rsidRPr="00471AF7">
        <w:rPr>
          <w:rFonts w:asciiTheme="majorHAnsi" w:hAnsiTheme="majorHAnsi" w:cstheme="majorHAnsi"/>
          <w:sz w:val="20"/>
          <w:szCs w:val="20"/>
        </w:rPr>
        <w:t xml:space="preserv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w:t>
      </w:r>
      <w:proofErr w:type="gramStart"/>
      <w:r w:rsidRPr="00471AF7">
        <w:rPr>
          <w:rFonts w:asciiTheme="majorHAnsi" w:hAnsiTheme="majorHAnsi" w:cstheme="majorHAnsi"/>
          <w:sz w:val="20"/>
          <w:szCs w:val="20"/>
        </w:rPr>
        <w:t>5347(</w:t>
      </w:r>
      <w:proofErr w:type="gramEnd"/>
      <w:r w:rsidRPr="00471AF7">
        <w:rPr>
          <w:rFonts w:asciiTheme="majorHAnsi" w:hAnsiTheme="majorHAnsi" w:cstheme="majorHAnsi"/>
          <w:sz w:val="20"/>
          <w:szCs w:val="20"/>
        </w:rPr>
        <w:t>98)01433-5</w:t>
      </w:r>
    </w:p>
    <w:p w14:paraId="0C0B37F5" w14:textId="6B440340"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Leibold</w:t>
      </w:r>
      <w:proofErr w:type="spellEnd"/>
      <w:r w:rsidRPr="00471AF7">
        <w:rPr>
          <w:rFonts w:asciiTheme="majorHAnsi" w:hAnsiTheme="majorHAnsi" w:cstheme="majorHAnsi"/>
          <w:sz w:val="20"/>
          <w:szCs w:val="20"/>
        </w:rPr>
        <w:t xml:space="preserve">, M. A., </w:t>
      </w:r>
      <w:proofErr w:type="spellStart"/>
      <w:r w:rsidRPr="00471AF7">
        <w:rPr>
          <w:rFonts w:asciiTheme="majorHAnsi" w:hAnsiTheme="majorHAnsi" w:cstheme="majorHAnsi"/>
          <w:sz w:val="20"/>
          <w:szCs w:val="20"/>
        </w:rPr>
        <w:t>Holyoak</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Mouquet</w:t>
      </w:r>
      <w:proofErr w:type="spellEnd"/>
      <w:r w:rsidRPr="00471AF7">
        <w:rPr>
          <w:rFonts w:asciiTheme="majorHAnsi" w:hAnsiTheme="majorHAnsi" w:cstheme="majorHAnsi"/>
          <w:sz w:val="20"/>
          <w:szCs w:val="20"/>
        </w:rPr>
        <w:t xml:space="preserve">, N., </w:t>
      </w:r>
      <w:proofErr w:type="spellStart"/>
      <w:r w:rsidRPr="00471AF7">
        <w:rPr>
          <w:rFonts w:asciiTheme="majorHAnsi" w:hAnsiTheme="majorHAnsi" w:cstheme="majorHAnsi"/>
          <w:sz w:val="20"/>
          <w:szCs w:val="20"/>
        </w:rPr>
        <w:t>Amarasekare</w:t>
      </w:r>
      <w:proofErr w:type="spellEnd"/>
      <w:r w:rsidRPr="00471AF7">
        <w:rPr>
          <w:rFonts w:asciiTheme="majorHAnsi" w:hAnsiTheme="majorHAnsi" w:cstheme="majorHAnsi"/>
          <w:sz w:val="20"/>
          <w:szCs w:val="20"/>
        </w:rPr>
        <w:t xml:space="preserve">, P., Chase, J. M., </w:t>
      </w:r>
      <w:proofErr w:type="spellStart"/>
      <w:r w:rsidRPr="00471AF7">
        <w:rPr>
          <w:rFonts w:asciiTheme="majorHAnsi" w:hAnsiTheme="majorHAnsi" w:cstheme="majorHAnsi"/>
          <w:sz w:val="20"/>
          <w:szCs w:val="20"/>
        </w:rPr>
        <w:t>Hoopes</w:t>
      </w:r>
      <w:proofErr w:type="spellEnd"/>
      <w:r w:rsidRPr="00471AF7">
        <w:rPr>
          <w:rFonts w:asciiTheme="majorHAnsi" w:hAnsiTheme="majorHAnsi" w:cstheme="majorHAnsi"/>
          <w:sz w:val="20"/>
          <w:szCs w:val="20"/>
        </w:rPr>
        <w:t>, M. F</w:t>
      </w:r>
      <w:proofErr w:type="gramStart"/>
      <w:r w:rsidRPr="00471AF7">
        <w:rPr>
          <w:rFonts w:asciiTheme="majorHAnsi" w:hAnsiTheme="majorHAnsi" w:cstheme="majorHAnsi"/>
          <w:sz w:val="20"/>
          <w:szCs w:val="20"/>
        </w:rPr>
        <w:t xml:space="preserve">., </w:t>
      </w:r>
      <w:r w:rsid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Gonzalez, A. (2004). The </w:t>
      </w:r>
      <w:proofErr w:type="spellStart"/>
      <w:r w:rsidRPr="00471AF7">
        <w:rPr>
          <w:rFonts w:asciiTheme="majorHAnsi" w:hAnsiTheme="majorHAnsi" w:cstheme="majorHAnsi"/>
          <w:sz w:val="20"/>
          <w:szCs w:val="20"/>
        </w:rPr>
        <w:t>metacommunity</w:t>
      </w:r>
      <w:proofErr w:type="spellEnd"/>
      <w:r w:rsidRPr="00471AF7">
        <w:rPr>
          <w:rFonts w:asciiTheme="majorHAnsi" w:hAnsiTheme="majorHAnsi" w:cstheme="majorHAnsi"/>
          <w:sz w:val="20"/>
          <w:szCs w:val="20"/>
        </w:rPr>
        <w:t xml:space="preserve">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w:t>
      </w:r>
      <w:proofErr w:type="spellStart"/>
      <w:r w:rsidRPr="00471AF7">
        <w:rPr>
          <w:rFonts w:asciiTheme="majorHAnsi" w:hAnsiTheme="majorHAnsi" w:cstheme="majorHAnsi"/>
          <w:sz w:val="20"/>
          <w:szCs w:val="20"/>
        </w:rPr>
        <w:t>landfalling</w:t>
      </w:r>
      <w:proofErr w:type="spellEnd"/>
      <w:r w:rsidRPr="00471AF7">
        <w:rPr>
          <w:rFonts w:asciiTheme="majorHAnsi" w:hAnsiTheme="majorHAnsi" w:cstheme="majorHAnsi"/>
          <w:sz w:val="20"/>
          <w:szCs w:val="20"/>
        </w:rPr>
        <w:t xml:space="preserve">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proofErr w:type="gramStart"/>
      <w:r w:rsidRPr="00471AF7">
        <w:rPr>
          <w:rFonts w:asciiTheme="majorHAnsi" w:hAnsiTheme="majorHAnsi" w:cstheme="majorHAnsi"/>
          <w:i/>
          <w:iCs/>
          <w:sz w:val="20"/>
          <w:szCs w:val="20"/>
        </w:rPr>
        <w:t>xx</w:t>
      </w:r>
      <w:r w:rsidRPr="00471AF7">
        <w:rPr>
          <w:rFonts w:asciiTheme="majorHAnsi" w:hAnsiTheme="majorHAnsi" w:cstheme="majorHAnsi"/>
          <w:sz w:val="20"/>
          <w:szCs w:val="20"/>
        </w:rPr>
        <w:t>(</w:t>
      </w:r>
      <w:proofErr w:type="gramEnd"/>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Locascio</w:t>
      </w:r>
      <w:proofErr w:type="spellEnd"/>
      <w:r w:rsidRPr="00471AF7">
        <w:rPr>
          <w:rFonts w:asciiTheme="majorHAnsi" w:hAnsiTheme="majorHAnsi" w:cstheme="majorHAnsi"/>
          <w:sz w:val="20"/>
          <w:szCs w:val="20"/>
        </w:rPr>
        <w:t xml:space="preserve">,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Lomolino</w:t>
      </w:r>
      <w:proofErr w:type="spellEnd"/>
      <w:r w:rsidRPr="00471AF7">
        <w:rPr>
          <w:rFonts w:asciiTheme="majorHAnsi" w:hAnsiTheme="majorHAnsi" w:cstheme="majorHAnsi"/>
          <w:sz w:val="20"/>
          <w:szCs w:val="20"/>
        </w:rPr>
        <w:t xml:space="preserve">, M. V.,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&amp;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Mouquet</w:t>
      </w:r>
      <w:proofErr w:type="spellEnd"/>
      <w:r w:rsidRPr="00471AF7">
        <w:rPr>
          <w:rFonts w:asciiTheme="majorHAnsi" w:hAnsiTheme="majorHAnsi" w:cstheme="majorHAnsi"/>
          <w:sz w:val="20"/>
          <w:szCs w:val="20"/>
        </w:rPr>
        <w:t xml:space="preserve">,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McWhirter</w:t>
      </w:r>
      <w:proofErr w:type="spellEnd"/>
      <w:r w:rsidRPr="00471AF7">
        <w:rPr>
          <w:rFonts w:asciiTheme="majorHAnsi" w:hAnsiTheme="majorHAnsi" w:cstheme="majorHAnsi"/>
          <w:sz w:val="20"/>
          <w:szCs w:val="20"/>
        </w:rPr>
        <w:t xml:space="preserve">, D. W., </w:t>
      </w:r>
      <w:proofErr w:type="spellStart"/>
      <w:r w:rsidRPr="00471AF7">
        <w:rPr>
          <w:rFonts w:asciiTheme="majorHAnsi" w:hAnsiTheme="majorHAnsi" w:cstheme="majorHAnsi"/>
          <w:sz w:val="20"/>
          <w:szCs w:val="20"/>
        </w:rPr>
        <w:t>Ikenaga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Iozawa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Shoyama</w:t>
      </w:r>
      <w:proofErr w:type="spellEnd"/>
      <w:r w:rsidRPr="00471AF7">
        <w:rPr>
          <w:rFonts w:asciiTheme="majorHAnsi" w:hAnsiTheme="majorHAnsi" w:cstheme="majorHAnsi"/>
          <w:sz w:val="20"/>
          <w:szCs w:val="20"/>
        </w:rPr>
        <w:t xml:space="preserve">, M., &amp; </w:t>
      </w:r>
      <w:proofErr w:type="spellStart"/>
      <w:r w:rsidRPr="00471AF7">
        <w:rPr>
          <w:rFonts w:asciiTheme="majorHAnsi" w:hAnsiTheme="majorHAnsi" w:cstheme="majorHAnsi"/>
          <w:sz w:val="20"/>
          <w:szCs w:val="20"/>
        </w:rPr>
        <w:t>Takehara</w:t>
      </w:r>
      <w:proofErr w:type="spellEnd"/>
      <w:r w:rsidRPr="00471AF7">
        <w:rPr>
          <w:rFonts w:asciiTheme="majorHAnsi" w:hAnsiTheme="majorHAnsi" w:cstheme="majorHAnsi"/>
          <w:sz w:val="20"/>
          <w:szCs w:val="20"/>
        </w:rPr>
        <w:t xml:space="preserve">, K. (1996). A </w:t>
      </w:r>
      <w:proofErr w:type="gramStart"/>
      <w:r w:rsidRPr="00471AF7">
        <w:rPr>
          <w:rFonts w:asciiTheme="majorHAnsi" w:hAnsiTheme="majorHAnsi" w:cstheme="majorHAnsi"/>
          <w:sz w:val="20"/>
          <w:szCs w:val="20"/>
        </w:rPr>
        <w:t>check-list</w:t>
      </w:r>
      <w:proofErr w:type="gramEnd"/>
      <w:r w:rsidRPr="00471AF7">
        <w:rPr>
          <w:rFonts w:asciiTheme="majorHAnsi" w:hAnsiTheme="majorHAnsi" w:cstheme="majorHAnsi"/>
          <w:sz w:val="20"/>
          <w:szCs w:val="20"/>
        </w:rPr>
        <w:t xml:space="preserve">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w:t>
      </w:r>
      <w:proofErr w:type="spellStart"/>
      <w:r w:rsidRPr="00471AF7">
        <w:rPr>
          <w:rFonts w:asciiTheme="majorHAnsi" w:hAnsiTheme="majorHAnsi" w:cstheme="majorHAnsi"/>
          <w:sz w:val="20"/>
          <w:szCs w:val="20"/>
        </w:rPr>
        <w:t>Aiba</w:t>
      </w:r>
      <w:proofErr w:type="spellEnd"/>
      <w:r w:rsidRPr="00471AF7">
        <w:rPr>
          <w:rFonts w:asciiTheme="majorHAnsi" w:hAnsiTheme="majorHAnsi" w:cstheme="majorHAnsi"/>
          <w:sz w:val="20"/>
          <w:szCs w:val="20"/>
        </w:rPr>
        <w:t xml:space="preserve">, M., Furukawa, F., </w:t>
      </w:r>
      <w:proofErr w:type="spellStart"/>
      <w:r w:rsidRPr="00471AF7">
        <w:rPr>
          <w:rFonts w:asciiTheme="majorHAnsi" w:hAnsiTheme="majorHAnsi" w:cstheme="majorHAnsi"/>
          <w:sz w:val="20"/>
          <w:szCs w:val="20"/>
        </w:rPr>
        <w:t>Mishima</w:t>
      </w:r>
      <w:proofErr w:type="spellEnd"/>
      <w:r w:rsidRPr="00471AF7">
        <w:rPr>
          <w:rFonts w:asciiTheme="majorHAnsi" w:hAnsiTheme="majorHAnsi" w:cstheme="majorHAnsi"/>
          <w:sz w:val="20"/>
          <w:szCs w:val="20"/>
        </w:rPr>
        <w:t xml:space="preserve">, Y., Yoshimura, N., </w:t>
      </w:r>
      <w:proofErr w:type="spellStart"/>
      <w:r w:rsidRPr="00471AF7">
        <w:rPr>
          <w:rFonts w:asciiTheme="majorHAnsi" w:hAnsiTheme="majorHAnsi" w:cstheme="majorHAnsi"/>
          <w:sz w:val="20"/>
          <w:szCs w:val="20"/>
        </w:rPr>
        <w:t>Nayak</w:t>
      </w:r>
      <w:proofErr w:type="spellEnd"/>
      <w:r w:rsidRPr="00471AF7">
        <w:rPr>
          <w:rFonts w:asciiTheme="majorHAnsi" w:hAnsiTheme="majorHAnsi" w:cstheme="majorHAnsi"/>
          <w:sz w:val="20"/>
          <w:szCs w:val="20"/>
        </w:rPr>
        <w:t>, S</w:t>
      </w:r>
      <w:proofErr w:type="gramStart"/>
      <w:r w:rsidRPr="00471AF7">
        <w:rPr>
          <w:rFonts w:asciiTheme="majorHAnsi" w:hAnsiTheme="majorHAnsi" w:cstheme="majorHAnsi"/>
          <w:sz w:val="20"/>
          <w:szCs w:val="20"/>
        </w:rPr>
        <w:t xml:space="preserve">., </w:t>
      </w:r>
      <w:r w:rsidR="00471AF7">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AF7BC5" w:rsidRDefault="00176420" w:rsidP="00176420">
      <w:pPr>
        <w:pStyle w:val="Bibliography"/>
        <w:rPr>
          <w:rFonts w:asciiTheme="majorHAnsi" w:hAnsiTheme="majorHAnsi" w:cstheme="majorHAnsi"/>
          <w:sz w:val="20"/>
          <w:szCs w:val="20"/>
          <w:lang w:val="de-DE"/>
        </w:rPr>
      </w:pPr>
      <w:proofErr w:type="spellStart"/>
      <w:r w:rsidRPr="00471AF7">
        <w:rPr>
          <w:rFonts w:asciiTheme="majorHAnsi" w:hAnsiTheme="majorHAnsi" w:cstheme="majorHAnsi"/>
          <w:sz w:val="20"/>
          <w:szCs w:val="20"/>
        </w:rPr>
        <w:t>Muggeo</w:t>
      </w:r>
      <w:proofErr w:type="spellEnd"/>
      <w:r w:rsidRPr="00471AF7">
        <w:rPr>
          <w:rFonts w:asciiTheme="majorHAnsi" w:hAnsiTheme="majorHAnsi" w:cstheme="majorHAnsi"/>
          <w:sz w:val="20"/>
          <w:szCs w:val="20"/>
        </w:rPr>
        <w:t xml:space="preserve">, V. M. R. (2008). </w:t>
      </w:r>
      <w:proofErr w:type="gramStart"/>
      <w:r w:rsidRPr="00471AF7">
        <w:rPr>
          <w:rFonts w:asciiTheme="majorHAnsi" w:hAnsiTheme="majorHAnsi" w:cstheme="majorHAnsi"/>
          <w:i/>
          <w:iCs/>
          <w:sz w:val="20"/>
          <w:szCs w:val="20"/>
        </w:rPr>
        <w:t>segmented</w:t>
      </w:r>
      <w:proofErr w:type="gramEnd"/>
      <w:r w:rsidRPr="00471AF7">
        <w:rPr>
          <w:rFonts w:asciiTheme="majorHAnsi" w:hAnsiTheme="majorHAnsi" w:cstheme="majorHAnsi"/>
          <w:i/>
          <w:iCs/>
          <w:sz w:val="20"/>
          <w:szCs w:val="20"/>
        </w:rPr>
        <w:t>: An R Package to Fit Regression Models with Broken-Line Relationships</w:t>
      </w:r>
      <w:r w:rsidRPr="00471AF7">
        <w:rPr>
          <w:rFonts w:asciiTheme="majorHAnsi" w:hAnsiTheme="majorHAnsi" w:cstheme="majorHAnsi"/>
          <w:sz w:val="20"/>
          <w:szCs w:val="20"/>
        </w:rPr>
        <w:t xml:space="preserve">. </w:t>
      </w:r>
      <w:r w:rsidRPr="00AF7BC5">
        <w:rPr>
          <w:rFonts w:asciiTheme="majorHAnsi" w:hAnsiTheme="majorHAnsi" w:cstheme="majorHAnsi"/>
          <w:i/>
          <w:iCs/>
          <w:sz w:val="20"/>
          <w:szCs w:val="20"/>
          <w:lang w:val="de-DE"/>
        </w:rPr>
        <w:t>8</w:t>
      </w:r>
      <w:r w:rsidRPr="00AF7BC5">
        <w:rPr>
          <w:rFonts w:asciiTheme="majorHAnsi" w:hAnsiTheme="majorHAnsi" w:cstheme="majorHAnsi"/>
          <w:sz w:val="20"/>
          <w:szCs w:val="20"/>
          <w:lang w:val="de-DE"/>
        </w:rPr>
        <w:t>, 7.</w:t>
      </w:r>
    </w:p>
    <w:p w14:paraId="650E199A"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Nimmo</w:t>
      </w:r>
      <w:proofErr w:type="spellEnd"/>
      <w:r w:rsidRPr="00AF7BC5">
        <w:rPr>
          <w:rFonts w:asciiTheme="majorHAnsi" w:hAnsiTheme="majorHAnsi" w:cstheme="majorHAnsi"/>
          <w:sz w:val="20"/>
          <w:szCs w:val="20"/>
          <w:lang w:val="de-DE"/>
        </w:rPr>
        <w:t xml:space="preserve">, D. G., </w:t>
      </w:r>
      <w:proofErr w:type="spellStart"/>
      <w:r w:rsidRPr="00AF7BC5">
        <w:rPr>
          <w:rFonts w:asciiTheme="majorHAnsi" w:hAnsiTheme="majorHAnsi" w:cstheme="majorHAnsi"/>
          <w:sz w:val="20"/>
          <w:szCs w:val="20"/>
          <w:lang w:val="de-DE"/>
        </w:rPr>
        <w:t>Haslem</w:t>
      </w:r>
      <w:proofErr w:type="spellEnd"/>
      <w:r w:rsidRPr="00AF7BC5">
        <w:rPr>
          <w:rFonts w:asciiTheme="majorHAnsi" w:hAnsiTheme="majorHAnsi" w:cstheme="majorHAnsi"/>
          <w:sz w:val="20"/>
          <w:szCs w:val="20"/>
          <w:lang w:val="de-DE"/>
        </w:rPr>
        <w:t xml:space="preserve">, A., Radford, J. Q., Hall, M., &amp; Bennett, A. F. (2016). </w:t>
      </w:r>
      <w:r w:rsidRPr="00471AF7">
        <w:rPr>
          <w:rFonts w:asciiTheme="majorHAnsi" w:hAnsiTheme="majorHAnsi" w:cstheme="majorHAnsi"/>
          <w:sz w:val="20"/>
          <w:szCs w:val="20"/>
        </w:rPr>
        <w:t xml:space="preserve">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Pavelka</w:t>
      </w:r>
      <w:proofErr w:type="spellEnd"/>
      <w:r w:rsidRPr="00471AF7">
        <w:rPr>
          <w:rFonts w:asciiTheme="majorHAnsi" w:hAnsiTheme="majorHAnsi" w:cstheme="majorHAnsi"/>
          <w:sz w:val="20"/>
          <w:szCs w:val="20"/>
        </w:rPr>
        <w:t xml:space="preserve">, M. S. M., McGoogan, K. C., &amp; Steffens, T. S. (2007). Population Size and Characteristics of </w:t>
      </w:r>
      <w:proofErr w:type="spellStart"/>
      <w:r w:rsidRPr="00471AF7">
        <w:rPr>
          <w:rFonts w:asciiTheme="majorHAnsi" w:hAnsiTheme="majorHAnsi" w:cstheme="majorHAnsi"/>
          <w:sz w:val="20"/>
          <w:szCs w:val="20"/>
        </w:rPr>
        <w:t>Alouatta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pigra</w:t>
      </w:r>
      <w:proofErr w:type="spellEnd"/>
      <w:r w:rsidRPr="00471AF7">
        <w:rPr>
          <w:rFonts w:asciiTheme="majorHAnsi" w:hAnsiTheme="majorHAnsi" w:cstheme="majorHAnsi"/>
          <w:sz w:val="20"/>
          <w:szCs w:val="20"/>
        </w:rPr>
        <w:t xml:space="preserve"> </w:t>
      </w:r>
      <w:proofErr w:type="gramStart"/>
      <w:r w:rsidRPr="00471AF7">
        <w:rPr>
          <w:rFonts w:asciiTheme="majorHAnsi" w:hAnsiTheme="majorHAnsi" w:cstheme="majorHAnsi"/>
          <w:sz w:val="20"/>
          <w:szCs w:val="20"/>
        </w:rPr>
        <w:t>Before</w:t>
      </w:r>
      <w:proofErr w:type="gramEnd"/>
      <w:r w:rsidRPr="00471AF7">
        <w:rPr>
          <w:rFonts w:asciiTheme="majorHAnsi" w:hAnsiTheme="majorHAnsi" w:cstheme="majorHAnsi"/>
          <w:sz w:val="20"/>
          <w:szCs w:val="20"/>
        </w:rPr>
        <w:t xml:space="preserv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Pijanowski</w:t>
      </w:r>
      <w:proofErr w:type="spellEnd"/>
      <w:r w:rsidRPr="00471AF7">
        <w:rPr>
          <w:rFonts w:asciiTheme="majorHAnsi" w:hAnsiTheme="majorHAnsi" w:cstheme="majorHAnsi"/>
          <w:sz w:val="20"/>
          <w:szCs w:val="20"/>
        </w:rPr>
        <w:t xml:space="preserve">, B. C., Farina, A., Gage, S. H.,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Villanueva-Rivera, L. J.,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xml:space="preserve">, S. L., Farina, A., Krause, B. L., </w:t>
      </w:r>
      <w:proofErr w:type="spellStart"/>
      <w:r w:rsidRPr="00471AF7">
        <w:rPr>
          <w:rFonts w:asciiTheme="majorHAnsi" w:hAnsiTheme="majorHAnsi" w:cstheme="majorHAnsi"/>
          <w:sz w:val="20"/>
          <w:szCs w:val="20"/>
        </w:rPr>
        <w:t>Napoletano</w:t>
      </w:r>
      <w:proofErr w:type="spellEnd"/>
      <w:r w:rsidRPr="00471AF7">
        <w:rPr>
          <w:rFonts w:asciiTheme="majorHAnsi" w:hAnsiTheme="majorHAnsi" w:cstheme="majorHAnsi"/>
          <w:sz w:val="20"/>
          <w:szCs w:val="20"/>
        </w:rPr>
        <w:t xml:space="preserve">, B. M., Gage, S. H., &amp; </w:t>
      </w:r>
      <w:proofErr w:type="spellStart"/>
      <w:r w:rsidRPr="00471AF7">
        <w:rPr>
          <w:rFonts w:asciiTheme="majorHAnsi" w:hAnsiTheme="majorHAnsi" w:cstheme="majorHAnsi"/>
          <w:sz w:val="20"/>
          <w:szCs w:val="20"/>
        </w:rPr>
        <w:t>Pieretti</w:t>
      </w:r>
      <w:proofErr w:type="spellEnd"/>
      <w:r w:rsidRPr="00471AF7">
        <w:rPr>
          <w:rFonts w:asciiTheme="majorHAnsi" w:hAnsiTheme="majorHAnsi" w:cstheme="majorHAnsi"/>
          <w:sz w:val="20"/>
          <w:szCs w:val="20"/>
        </w:rPr>
        <w:t>,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proofErr w:type="spellStart"/>
      <w:r w:rsidRPr="00471AF7">
        <w:rPr>
          <w:rFonts w:asciiTheme="majorHAnsi" w:hAnsiTheme="majorHAnsi" w:cstheme="majorHAnsi"/>
          <w:i/>
          <w:iCs/>
          <w:sz w:val="20"/>
          <w:szCs w:val="20"/>
        </w:rPr>
        <w:t>BioScience</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Pimm</w:t>
      </w:r>
      <w:proofErr w:type="spellEnd"/>
      <w:r w:rsidRPr="00471AF7">
        <w:rPr>
          <w:rFonts w:asciiTheme="majorHAnsi" w:hAnsiTheme="majorHAnsi" w:cstheme="majorHAnsi"/>
          <w:sz w:val="20"/>
          <w:szCs w:val="20"/>
        </w:rPr>
        <w:t xml:space="preserve">,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Rajan</w:t>
      </w:r>
      <w:proofErr w:type="spellEnd"/>
      <w:r w:rsidRPr="00471AF7">
        <w:rPr>
          <w:rFonts w:asciiTheme="majorHAnsi" w:hAnsiTheme="majorHAnsi" w:cstheme="majorHAnsi"/>
          <w:sz w:val="20"/>
          <w:szCs w:val="20"/>
        </w:rPr>
        <w:t xml:space="preserve">,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w:t>
      </w:r>
      <w:proofErr w:type="spellStart"/>
      <w:r w:rsidRPr="00471AF7">
        <w:rPr>
          <w:rFonts w:asciiTheme="majorHAnsi" w:hAnsiTheme="majorHAnsi" w:cstheme="majorHAnsi"/>
          <w:sz w:val="20"/>
          <w:szCs w:val="20"/>
        </w:rPr>
        <w:t>Zscheischler</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Martius</w:t>
      </w:r>
      <w:proofErr w:type="spellEnd"/>
      <w:r w:rsidRPr="00471AF7">
        <w:rPr>
          <w:rFonts w:asciiTheme="majorHAnsi" w:hAnsiTheme="majorHAnsi" w:cstheme="majorHAnsi"/>
          <w:sz w:val="20"/>
          <w:szCs w:val="20"/>
        </w:rPr>
        <w:t xml:space="preserve">, O., </w:t>
      </w:r>
      <w:proofErr w:type="spellStart"/>
      <w:r w:rsidRPr="00471AF7">
        <w:rPr>
          <w:rFonts w:asciiTheme="majorHAnsi" w:hAnsiTheme="majorHAnsi" w:cstheme="majorHAnsi"/>
          <w:sz w:val="20"/>
          <w:szCs w:val="20"/>
        </w:rPr>
        <w:t>AghaKouchak</w:t>
      </w:r>
      <w:proofErr w:type="spellEnd"/>
      <w:r w:rsidRPr="00471AF7">
        <w:rPr>
          <w:rFonts w:asciiTheme="majorHAnsi" w:hAnsiTheme="majorHAnsi" w:cstheme="majorHAnsi"/>
          <w:sz w:val="20"/>
          <w:szCs w:val="20"/>
        </w:rPr>
        <w:t xml:space="preserve">, A., Balch, J., Bowen, S. G., Camargo, S. J., Hess, J., </w:t>
      </w:r>
      <w:proofErr w:type="spellStart"/>
      <w:r w:rsidRPr="00471AF7">
        <w:rPr>
          <w:rFonts w:asciiTheme="majorHAnsi" w:hAnsiTheme="majorHAnsi" w:cstheme="majorHAnsi"/>
          <w:sz w:val="20"/>
          <w:szCs w:val="20"/>
        </w:rPr>
        <w:t>Kornhuber</w:t>
      </w:r>
      <w:proofErr w:type="spellEnd"/>
      <w:r w:rsidRPr="00471AF7">
        <w:rPr>
          <w:rFonts w:asciiTheme="majorHAnsi" w:hAnsiTheme="majorHAnsi" w:cstheme="majorHAnsi"/>
          <w:sz w:val="20"/>
          <w:szCs w:val="20"/>
        </w:rPr>
        <w:t xml:space="preserve">, K., Oppenheimer, M., </w:t>
      </w:r>
      <w:proofErr w:type="spellStart"/>
      <w:r w:rsidRPr="00471AF7">
        <w:rPr>
          <w:rFonts w:asciiTheme="majorHAnsi" w:hAnsiTheme="majorHAnsi" w:cstheme="majorHAnsi"/>
          <w:sz w:val="20"/>
          <w:szCs w:val="20"/>
        </w:rPr>
        <w:t>Ruane</w:t>
      </w:r>
      <w:proofErr w:type="spellEnd"/>
      <w:r w:rsidRPr="00471AF7">
        <w:rPr>
          <w:rFonts w:asciiTheme="majorHAnsi" w:hAnsiTheme="majorHAnsi" w:cstheme="majorHAnsi"/>
          <w:sz w:val="20"/>
          <w:szCs w:val="20"/>
        </w:rPr>
        <w:t xml:space="preserv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23AC1DF4" w14:textId="634F0866" w:rsidR="00557845" w:rsidRDefault="00557845"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Roe, P., </w:t>
      </w:r>
      <w:proofErr w:type="spellStart"/>
      <w:r w:rsidRPr="00AF7BC5">
        <w:rPr>
          <w:rFonts w:asciiTheme="majorHAnsi" w:hAnsiTheme="majorHAnsi" w:cstheme="majorHAnsi"/>
          <w:sz w:val="20"/>
          <w:szCs w:val="20"/>
          <w:lang w:val="de-DE"/>
        </w:rPr>
        <w:t>Eichinski</w:t>
      </w:r>
      <w:proofErr w:type="spellEnd"/>
      <w:r w:rsidRPr="00AF7BC5">
        <w:rPr>
          <w:rFonts w:asciiTheme="majorHAnsi" w:hAnsiTheme="majorHAnsi" w:cstheme="majorHAnsi"/>
          <w:sz w:val="20"/>
          <w:szCs w:val="20"/>
          <w:lang w:val="de-DE"/>
        </w:rPr>
        <w:t xml:space="preserve">, P., Fuller, R. A., McDonald, P. G., Schwarzkopf, L., </w:t>
      </w:r>
      <w:proofErr w:type="spellStart"/>
      <w:r w:rsidRPr="00AF7BC5">
        <w:rPr>
          <w:rFonts w:asciiTheme="majorHAnsi" w:hAnsiTheme="majorHAnsi" w:cstheme="majorHAnsi"/>
          <w:sz w:val="20"/>
          <w:szCs w:val="20"/>
          <w:lang w:val="de-DE"/>
        </w:rPr>
        <w:t>Towsey</w:t>
      </w:r>
      <w:proofErr w:type="spellEnd"/>
      <w:r w:rsidRPr="00AF7BC5">
        <w:rPr>
          <w:rFonts w:asciiTheme="majorHAnsi" w:hAnsiTheme="majorHAnsi" w:cstheme="majorHAnsi"/>
          <w:sz w:val="20"/>
          <w:szCs w:val="20"/>
          <w:lang w:val="de-DE"/>
        </w:rPr>
        <w:t xml:space="preserve">, M., … </w:t>
      </w:r>
      <w:r w:rsidRPr="00557845">
        <w:rPr>
          <w:rFonts w:asciiTheme="majorHAnsi" w:hAnsiTheme="majorHAnsi" w:cstheme="majorHAnsi"/>
          <w:sz w:val="20"/>
          <w:szCs w:val="20"/>
        </w:rPr>
        <w:t>Watson, D.</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M. </w:t>
      </w:r>
      <w:r>
        <w:rPr>
          <w:rFonts w:asciiTheme="majorHAnsi" w:hAnsiTheme="majorHAnsi" w:cstheme="majorHAnsi"/>
          <w:sz w:val="20"/>
          <w:szCs w:val="20"/>
        </w:rPr>
        <w:t>(</w:t>
      </w:r>
      <w:r w:rsidRPr="00557845">
        <w:rPr>
          <w:rFonts w:asciiTheme="majorHAnsi" w:hAnsiTheme="majorHAnsi" w:cstheme="majorHAnsi"/>
          <w:sz w:val="20"/>
          <w:szCs w:val="20"/>
        </w:rPr>
        <w:t>2021</w:t>
      </w:r>
      <w:r>
        <w:rPr>
          <w:rFonts w:asciiTheme="majorHAnsi" w:hAnsiTheme="majorHAnsi" w:cstheme="majorHAnsi"/>
          <w:sz w:val="20"/>
          <w:szCs w:val="20"/>
        </w:rPr>
        <w:t>)</w:t>
      </w:r>
      <w:r w:rsidRPr="00557845">
        <w:rPr>
          <w:rFonts w:asciiTheme="majorHAnsi" w:hAnsiTheme="majorHAnsi" w:cstheme="majorHAnsi"/>
          <w:sz w:val="20"/>
          <w:szCs w:val="20"/>
        </w:rPr>
        <w:t xml:space="preserve">. The Australian acoustic observatory. </w:t>
      </w:r>
      <w:r w:rsidRPr="00557845">
        <w:rPr>
          <w:rFonts w:asciiTheme="majorHAnsi" w:hAnsiTheme="majorHAnsi" w:cstheme="majorHAnsi"/>
          <w:i/>
          <w:iCs/>
          <w:sz w:val="20"/>
          <w:szCs w:val="20"/>
        </w:rPr>
        <w:t>Methods in Ecology and Evolution</w:t>
      </w:r>
      <w:r w:rsidRPr="00557845">
        <w:rPr>
          <w:rFonts w:asciiTheme="majorHAnsi" w:hAnsiTheme="majorHAnsi" w:cstheme="majorHAnsi"/>
          <w:sz w:val="20"/>
          <w:szCs w:val="20"/>
        </w:rPr>
        <w:t xml:space="preserve">, </w:t>
      </w:r>
      <w:r w:rsidRPr="00557845">
        <w:rPr>
          <w:rFonts w:asciiTheme="majorHAnsi" w:hAnsiTheme="majorHAnsi" w:cstheme="majorHAnsi"/>
          <w:i/>
          <w:iCs/>
          <w:sz w:val="20"/>
          <w:szCs w:val="20"/>
        </w:rPr>
        <w:t>12</w:t>
      </w:r>
      <w:r w:rsidRPr="00557845">
        <w:rPr>
          <w:rFonts w:asciiTheme="majorHAnsi" w:hAnsiTheme="majorHAnsi" w:cstheme="majorHAnsi"/>
          <w:sz w:val="20"/>
          <w:szCs w:val="20"/>
        </w:rPr>
        <w:t>, 1802-1808.</w:t>
      </w:r>
    </w:p>
    <w:p w14:paraId="000D7EE8" w14:textId="51A0DF8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w:t>
      </w:r>
      <w:proofErr w:type="spellStart"/>
      <w:r w:rsidRPr="00471AF7">
        <w:rPr>
          <w:rFonts w:asciiTheme="majorHAnsi" w:hAnsiTheme="majorHAnsi" w:cstheme="majorHAnsi"/>
          <w:sz w:val="20"/>
          <w:szCs w:val="20"/>
        </w:rPr>
        <w:t>Economo</w:t>
      </w:r>
      <w:proofErr w:type="spellEnd"/>
      <w:r w:rsidRPr="00471AF7">
        <w:rPr>
          <w:rFonts w:asciiTheme="majorHAnsi" w:hAnsiTheme="majorHAnsi" w:cstheme="majorHAnsi"/>
          <w:sz w:val="20"/>
          <w:szCs w:val="20"/>
        </w:rPr>
        <w:t xml:space="preserve">,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w:t>
      </w:r>
      <w:proofErr w:type="spellStart"/>
      <w:r w:rsidRPr="00471AF7">
        <w:rPr>
          <w:rFonts w:asciiTheme="majorHAnsi" w:hAnsiTheme="majorHAnsi" w:cstheme="majorHAnsi"/>
          <w:sz w:val="20"/>
          <w:szCs w:val="20"/>
        </w:rPr>
        <w:t>Janicki</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Economo</w:t>
      </w:r>
      <w:proofErr w:type="spellEnd"/>
      <w:r w:rsidRPr="00471AF7">
        <w:rPr>
          <w:rFonts w:asciiTheme="majorHAnsi" w:hAnsiTheme="majorHAnsi" w:cstheme="majorHAnsi"/>
          <w:sz w:val="20"/>
          <w:szCs w:val="20"/>
        </w:rPr>
        <w:t xml:space="preserve">,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Yoshimura, M., Yoshida, T., Donohue, I., &amp; </w:t>
      </w:r>
      <w:proofErr w:type="spellStart"/>
      <w:r w:rsidRPr="00471AF7">
        <w:rPr>
          <w:rFonts w:asciiTheme="majorHAnsi" w:hAnsiTheme="majorHAnsi" w:cstheme="majorHAnsi"/>
          <w:sz w:val="20"/>
          <w:szCs w:val="20"/>
        </w:rPr>
        <w:t>Economo</w:t>
      </w:r>
      <w:proofErr w:type="spellEnd"/>
      <w:r w:rsidRPr="00471AF7">
        <w:rPr>
          <w:rFonts w:asciiTheme="majorHAnsi" w:hAnsiTheme="majorHAnsi" w:cstheme="majorHAnsi"/>
          <w:sz w:val="20"/>
          <w:szCs w:val="20"/>
        </w:rPr>
        <w:t>,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Ross, S. R. P.-J., Suzuki, Y., </w:t>
      </w:r>
      <w:proofErr w:type="spellStart"/>
      <w:r w:rsidRPr="00471AF7">
        <w:rPr>
          <w:rFonts w:asciiTheme="majorHAnsi" w:hAnsiTheme="majorHAnsi" w:cstheme="majorHAnsi"/>
          <w:sz w:val="20"/>
          <w:szCs w:val="20"/>
        </w:rPr>
        <w:t>Kondoh</w:t>
      </w:r>
      <w:proofErr w:type="spellEnd"/>
      <w:r w:rsidRPr="00471AF7">
        <w:rPr>
          <w:rFonts w:asciiTheme="majorHAnsi" w:hAnsiTheme="majorHAnsi" w:cstheme="majorHAnsi"/>
          <w:sz w:val="20"/>
          <w:szCs w:val="20"/>
        </w:rPr>
        <w:t xml:space="preserve">, M., Suzuki, K., Villa Martín, P., &amp; </w:t>
      </w:r>
      <w:proofErr w:type="spellStart"/>
      <w:r w:rsidRPr="00471AF7">
        <w:rPr>
          <w:rFonts w:asciiTheme="majorHAnsi" w:hAnsiTheme="majorHAnsi" w:cstheme="majorHAnsi"/>
          <w:sz w:val="20"/>
          <w:szCs w:val="20"/>
        </w:rPr>
        <w:t>Dornelas</w:t>
      </w:r>
      <w:proofErr w:type="spellEnd"/>
      <w:r w:rsidRPr="00471AF7">
        <w:rPr>
          <w:rFonts w:asciiTheme="majorHAnsi" w:hAnsiTheme="majorHAnsi" w:cstheme="majorHAnsi"/>
          <w:sz w:val="20"/>
          <w:szCs w:val="20"/>
        </w:rPr>
        <w:t>,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w:t>
      </w:r>
      <w:proofErr w:type="spellStart"/>
      <w:r w:rsidRPr="00471AF7">
        <w:rPr>
          <w:rFonts w:asciiTheme="majorHAnsi" w:hAnsiTheme="majorHAnsi" w:cstheme="majorHAnsi"/>
          <w:sz w:val="20"/>
          <w:szCs w:val="20"/>
        </w:rPr>
        <w:t>Nagelkerken</w:t>
      </w:r>
      <w:proofErr w:type="spellEnd"/>
      <w:r w:rsidRPr="00471AF7">
        <w:rPr>
          <w:rFonts w:asciiTheme="majorHAnsi" w:hAnsiTheme="majorHAnsi" w:cstheme="majorHAnsi"/>
          <w:sz w:val="20"/>
          <w:szCs w:val="20"/>
        </w:rPr>
        <w:t xml:space="preserve">,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w:t>
      </w:r>
      <w:proofErr w:type="gramStart"/>
      <w:r w:rsidRPr="00471AF7">
        <w:rPr>
          <w:rFonts w:asciiTheme="majorHAnsi" w:hAnsiTheme="majorHAnsi" w:cstheme="majorHAnsi"/>
          <w:sz w:val="20"/>
          <w:szCs w:val="20"/>
        </w:rPr>
        <w:t>The</w:t>
      </w:r>
      <w:proofErr w:type="gramEnd"/>
      <w:r w:rsidRPr="00471AF7">
        <w:rPr>
          <w:rFonts w:asciiTheme="majorHAnsi" w:hAnsiTheme="majorHAnsi" w:cstheme="majorHAnsi"/>
          <w:sz w:val="20"/>
          <w:szCs w:val="20"/>
        </w:rPr>
        <w:t xml:space="preserv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Senzaki</w:t>
      </w:r>
      <w:proofErr w:type="spellEnd"/>
      <w:r w:rsidRPr="00471AF7">
        <w:rPr>
          <w:rFonts w:asciiTheme="majorHAnsi" w:hAnsiTheme="majorHAnsi" w:cstheme="majorHAnsi"/>
          <w:sz w:val="20"/>
          <w:szCs w:val="20"/>
        </w:rPr>
        <w:t xml:space="preserve">, M., Barber, J. R., Phillips, J. N., Carter, N. H., Cooper, C. B., </w:t>
      </w:r>
      <w:proofErr w:type="spellStart"/>
      <w:r w:rsidRPr="00471AF7">
        <w:rPr>
          <w:rFonts w:asciiTheme="majorHAnsi" w:hAnsiTheme="majorHAnsi" w:cstheme="majorHAnsi"/>
          <w:sz w:val="20"/>
          <w:szCs w:val="20"/>
        </w:rPr>
        <w:t>Ditmer</w:t>
      </w:r>
      <w:proofErr w:type="spellEnd"/>
      <w:r w:rsidRPr="00471AF7">
        <w:rPr>
          <w:rFonts w:asciiTheme="majorHAnsi" w:hAnsiTheme="majorHAnsi" w:cstheme="majorHAnsi"/>
          <w:sz w:val="20"/>
          <w:szCs w:val="20"/>
        </w:rPr>
        <w:t xml:space="preserve">,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Mennitt</w:t>
      </w:r>
      <w:proofErr w:type="spellEnd"/>
      <w:r w:rsidRPr="00471AF7">
        <w:rPr>
          <w:rFonts w:asciiTheme="majorHAnsi" w:hAnsiTheme="majorHAnsi" w:cstheme="majorHAnsi"/>
          <w:sz w:val="20"/>
          <w:szCs w:val="20"/>
        </w:rPr>
        <w:t xml:space="preserve">,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2F8ED5E4" w:rsidR="00176420"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Sethi</w:t>
      </w:r>
      <w:proofErr w:type="spellEnd"/>
      <w:r w:rsidRPr="00471AF7">
        <w:rPr>
          <w:rFonts w:asciiTheme="majorHAnsi" w:hAnsiTheme="majorHAnsi" w:cstheme="majorHAnsi"/>
          <w:sz w:val="20"/>
          <w:szCs w:val="20"/>
        </w:rPr>
        <w:t xml:space="preserve">, S. S., Ewers, R. M., Jones, N. S., Signorelli, A., </w:t>
      </w:r>
      <w:proofErr w:type="spellStart"/>
      <w:r w:rsidRPr="00471AF7">
        <w:rPr>
          <w:rFonts w:asciiTheme="majorHAnsi" w:hAnsiTheme="majorHAnsi" w:cstheme="majorHAnsi"/>
          <w:sz w:val="20"/>
          <w:szCs w:val="20"/>
        </w:rPr>
        <w:t>Picinali</w:t>
      </w:r>
      <w:proofErr w:type="spellEnd"/>
      <w:r w:rsidRPr="00471AF7">
        <w:rPr>
          <w:rFonts w:asciiTheme="majorHAnsi" w:hAnsiTheme="majorHAnsi" w:cstheme="majorHAnsi"/>
          <w:sz w:val="20"/>
          <w:szCs w:val="20"/>
        </w:rPr>
        <w:t>, L., &amp; Orme, C. D. L. (2020</w:t>
      </w:r>
      <w:r w:rsidR="00C82AF4">
        <w:rPr>
          <w:rFonts w:asciiTheme="majorHAnsi" w:hAnsiTheme="majorHAnsi" w:cstheme="majorHAnsi"/>
          <w:sz w:val="20"/>
          <w:szCs w:val="20"/>
        </w:rPr>
        <w:t>a</w:t>
      </w:r>
      <w:r w:rsidRPr="00471AF7">
        <w:rPr>
          <w:rFonts w:asciiTheme="majorHAnsi" w:hAnsiTheme="majorHAnsi" w:cstheme="majorHAnsi"/>
          <w:sz w:val="20"/>
          <w:szCs w:val="20"/>
        </w:rPr>
        <w:t xml:space="preserve">).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 xml:space="preserve">, 1182–1185. </w:t>
      </w:r>
      <w:hyperlink r:id="rId21" w:history="1">
        <w:r w:rsidR="00C82AF4" w:rsidRPr="004B7A25">
          <w:rPr>
            <w:rStyle w:val="Hyperlink"/>
            <w:rFonts w:asciiTheme="majorHAnsi" w:hAnsiTheme="majorHAnsi" w:cstheme="majorHAnsi"/>
            <w:sz w:val="20"/>
            <w:szCs w:val="20"/>
          </w:rPr>
          <w:t>https://doi.org/10.1111/2041-210X.13438</w:t>
        </w:r>
      </w:hyperlink>
    </w:p>
    <w:p w14:paraId="2D7588CE" w14:textId="67250F0E" w:rsidR="00C82AF4" w:rsidRDefault="00C82AF4" w:rsidP="00176420">
      <w:pPr>
        <w:pStyle w:val="Bibliography"/>
        <w:rPr>
          <w:rFonts w:asciiTheme="majorHAnsi" w:hAnsiTheme="majorHAnsi" w:cstheme="majorHAnsi"/>
          <w:sz w:val="20"/>
          <w:szCs w:val="20"/>
        </w:rPr>
      </w:pPr>
      <w:proofErr w:type="spellStart"/>
      <w:r w:rsidRPr="00C82AF4">
        <w:rPr>
          <w:rFonts w:asciiTheme="majorHAnsi" w:hAnsiTheme="majorHAnsi" w:cstheme="majorHAnsi"/>
          <w:sz w:val="20"/>
          <w:szCs w:val="20"/>
        </w:rPr>
        <w:t>Sethi</w:t>
      </w:r>
      <w:proofErr w:type="spellEnd"/>
      <w:r w:rsidRPr="00C82AF4">
        <w:rPr>
          <w:rFonts w:asciiTheme="majorHAnsi" w:hAnsiTheme="majorHAnsi" w:cstheme="majorHAnsi"/>
          <w:sz w:val="20"/>
          <w:szCs w:val="20"/>
        </w:rPr>
        <w:t>, S.</w:t>
      </w:r>
      <w:r>
        <w:rPr>
          <w:rFonts w:asciiTheme="majorHAnsi" w:hAnsiTheme="majorHAnsi" w:cstheme="majorHAnsi"/>
          <w:sz w:val="20"/>
          <w:szCs w:val="20"/>
        </w:rPr>
        <w:t xml:space="preserve"> </w:t>
      </w:r>
      <w:r w:rsidRPr="00C82AF4">
        <w:rPr>
          <w:rFonts w:asciiTheme="majorHAnsi" w:hAnsiTheme="majorHAnsi" w:cstheme="majorHAnsi"/>
          <w:sz w:val="20"/>
          <w:szCs w:val="20"/>
        </w:rPr>
        <w:t>S., Jones, N.</w:t>
      </w:r>
      <w:r>
        <w:rPr>
          <w:rFonts w:asciiTheme="majorHAnsi" w:hAnsiTheme="majorHAnsi" w:cstheme="majorHAnsi"/>
          <w:sz w:val="20"/>
          <w:szCs w:val="20"/>
        </w:rPr>
        <w:t xml:space="preserve"> </w:t>
      </w:r>
      <w:r w:rsidRPr="00C82AF4">
        <w:rPr>
          <w:rFonts w:asciiTheme="majorHAnsi" w:hAnsiTheme="majorHAnsi" w:cstheme="majorHAnsi"/>
          <w:sz w:val="20"/>
          <w:szCs w:val="20"/>
        </w:rPr>
        <w:t>S., Fulcher, B.</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D., </w:t>
      </w:r>
      <w:proofErr w:type="spellStart"/>
      <w:r w:rsidRPr="00C82AF4">
        <w:rPr>
          <w:rFonts w:asciiTheme="majorHAnsi" w:hAnsiTheme="majorHAnsi" w:cstheme="majorHAnsi"/>
          <w:sz w:val="20"/>
          <w:szCs w:val="20"/>
        </w:rPr>
        <w:t>Picinali</w:t>
      </w:r>
      <w:proofErr w:type="spellEnd"/>
      <w:r w:rsidRPr="00C82AF4">
        <w:rPr>
          <w:rFonts w:asciiTheme="majorHAnsi" w:hAnsiTheme="majorHAnsi" w:cstheme="majorHAnsi"/>
          <w:sz w:val="20"/>
          <w:szCs w:val="20"/>
        </w:rPr>
        <w:t>, L., Clink, D.</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J., </w:t>
      </w:r>
      <w:proofErr w:type="spellStart"/>
      <w:r w:rsidRPr="00C82AF4">
        <w:rPr>
          <w:rFonts w:asciiTheme="majorHAnsi" w:hAnsiTheme="majorHAnsi" w:cstheme="majorHAnsi"/>
          <w:sz w:val="20"/>
          <w:szCs w:val="20"/>
        </w:rPr>
        <w:t>Klinck</w:t>
      </w:r>
      <w:proofErr w:type="spellEnd"/>
      <w:r w:rsidRPr="00C82AF4">
        <w:rPr>
          <w:rFonts w:asciiTheme="majorHAnsi" w:hAnsiTheme="majorHAnsi" w:cstheme="majorHAnsi"/>
          <w:sz w:val="20"/>
          <w:szCs w:val="20"/>
        </w:rPr>
        <w:t xml:space="preserve">, H., </w:t>
      </w:r>
      <w:r>
        <w:rPr>
          <w:rFonts w:asciiTheme="majorHAnsi" w:hAnsiTheme="majorHAnsi" w:cstheme="majorHAnsi"/>
          <w:sz w:val="20"/>
          <w:szCs w:val="20"/>
        </w:rPr>
        <w:t>…</w:t>
      </w:r>
      <w:r w:rsidRPr="00C82AF4">
        <w:rPr>
          <w:rFonts w:asciiTheme="majorHAnsi" w:hAnsiTheme="majorHAnsi" w:cstheme="majorHAnsi"/>
          <w:sz w:val="20"/>
          <w:szCs w:val="20"/>
        </w:rPr>
        <w:t xml:space="preserve"> Ewers, R.</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M. </w:t>
      </w:r>
      <w:r>
        <w:rPr>
          <w:rFonts w:asciiTheme="majorHAnsi" w:hAnsiTheme="majorHAnsi" w:cstheme="majorHAnsi"/>
          <w:sz w:val="20"/>
          <w:szCs w:val="20"/>
        </w:rPr>
        <w:t>(</w:t>
      </w:r>
      <w:r w:rsidRPr="00C82AF4">
        <w:rPr>
          <w:rFonts w:asciiTheme="majorHAnsi" w:hAnsiTheme="majorHAnsi" w:cstheme="majorHAnsi"/>
          <w:sz w:val="20"/>
          <w:szCs w:val="20"/>
        </w:rPr>
        <w:t>2020</w:t>
      </w:r>
      <w:r>
        <w:rPr>
          <w:rFonts w:asciiTheme="majorHAnsi" w:hAnsiTheme="majorHAnsi" w:cstheme="majorHAnsi"/>
          <w:sz w:val="20"/>
          <w:szCs w:val="20"/>
        </w:rPr>
        <w:t>b)</w:t>
      </w:r>
      <w:r w:rsidRPr="00C82AF4">
        <w:rPr>
          <w:rFonts w:asciiTheme="majorHAnsi" w:hAnsiTheme="majorHAnsi" w:cstheme="majorHAnsi"/>
          <w:sz w:val="20"/>
          <w:szCs w:val="20"/>
        </w:rPr>
        <w:t xml:space="preserve">. Characterizing soundscapes across diverse ecosystems using a universal acoustic feature set. </w:t>
      </w:r>
      <w:r w:rsidRPr="00C82AF4">
        <w:rPr>
          <w:rFonts w:asciiTheme="majorHAnsi" w:hAnsiTheme="majorHAnsi" w:cstheme="majorHAnsi"/>
          <w:i/>
          <w:iCs/>
          <w:sz w:val="20"/>
          <w:szCs w:val="20"/>
        </w:rPr>
        <w:t>Proceedings of the National Academy of Sciences</w:t>
      </w:r>
      <w:r w:rsidRPr="00C82AF4">
        <w:rPr>
          <w:rFonts w:asciiTheme="majorHAnsi" w:hAnsiTheme="majorHAnsi" w:cstheme="majorHAnsi"/>
          <w:sz w:val="20"/>
          <w:szCs w:val="20"/>
        </w:rPr>
        <w:t xml:space="preserve">, </w:t>
      </w:r>
      <w:r w:rsidRPr="00C82AF4">
        <w:rPr>
          <w:rFonts w:asciiTheme="majorHAnsi" w:hAnsiTheme="majorHAnsi" w:cstheme="majorHAnsi"/>
          <w:i/>
          <w:iCs/>
          <w:sz w:val="20"/>
          <w:szCs w:val="20"/>
        </w:rPr>
        <w:t>117</w:t>
      </w:r>
      <w:r w:rsidRPr="00C82AF4">
        <w:rPr>
          <w:rFonts w:asciiTheme="majorHAnsi" w:hAnsiTheme="majorHAnsi" w:cstheme="majorHAnsi"/>
          <w:sz w:val="20"/>
          <w:szCs w:val="20"/>
        </w:rPr>
        <w:t>, 17049-17055.</w:t>
      </w:r>
    </w:p>
    <w:p w14:paraId="367BF837" w14:textId="00EA095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w:t>
      </w:r>
      <w:proofErr w:type="spellStart"/>
      <w:r w:rsidRPr="00471AF7">
        <w:rPr>
          <w:rFonts w:asciiTheme="majorHAnsi" w:hAnsiTheme="majorHAnsi" w:cstheme="majorHAnsi"/>
          <w:sz w:val="20"/>
          <w:szCs w:val="20"/>
        </w:rPr>
        <w:t>Bohnenstiehl</w:t>
      </w:r>
      <w:proofErr w:type="spellEnd"/>
      <w:r w:rsidRPr="00471AF7">
        <w:rPr>
          <w:rFonts w:asciiTheme="majorHAnsi" w:hAnsiTheme="majorHAnsi" w:cstheme="majorHAnsi"/>
          <w:sz w:val="20"/>
          <w:szCs w:val="20"/>
        </w:rPr>
        <w:t xml:space="preserve">, D. W. R. (2021). Hurricane </w:t>
      </w:r>
      <w:proofErr w:type="gramStart"/>
      <w:r w:rsidRPr="00471AF7">
        <w:rPr>
          <w:rFonts w:asciiTheme="majorHAnsi" w:hAnsiTheme="majorHAnsi" w:cstheme="majorHAnsi"/>
          <w:sz w:val="20"/>
          <w:szCs w:val="20"/>
        </w:rPr>
        <w:t>impacts on</w:t>
      </w:r>
      <w:proofErr w:type="gramEnd"/>
      <w:r w:rsidRPr="00471AF7">
        <w:rPr>
          <w:rFonts w:asciiTheme="majorHAnsi" w:hAnsiTheme="majorHAnsi" w:cstheme="majorHAnsi"/>
          <w:sz w:val="20"/>
          <w:szCs w:val="20"/>
        </w:rPr>
        <w:t xml:space="preserve"> a coral reef soundscape. </w:t>
      </w:r>
      <w:proofErr w:type="spellStart"/>
      <w:r w:rsidRPr="00471AF7">
        <w:rPr>
          <w:rFonts w:asciiTheme="majorHAnsi" w:hAnsiTheme="majorHAnsi" w:cstheme="majorHAnsi"/>
          <w:i/>
          <w:iCs/>
          <w:sz w:val="20"/>
          <w:szCs w:val="20"/>
        </w:rPr>
        <w:t>PLoS</w:t>
      </w:r>
      <w:proofErr w:type="spellEnd"/>
      <w:r w:rsidRPr="00471AF7">
        <w:rPr>
          <w:rFonts w:asciiTheme="majorHAnsi" w:hAnsiTheme="majorHAnsi" w:cstheme="majorHAnsi"/>
          <w:i/>
          <w:iCs/>
          <w:sz w:val="20"/>
          <w:szCs w:val="20"/>
        </w:rPr>
        <w:t xml:space="preserve">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Sirami</w:t>
      </w:r>
      <w:proofErr w:type="spellEnd"/>
      <w:r w:rsidRPr="00471AF7">
        <w:rPr>
          <w:rFonts w:asciiTheme="majorHAnsi" w:hAnsiTheme="majorHAnsi" w:cstheme="majorHAnsi"/>
          <w:sz w:val="20"/>
          <w:szCs w:val="20"/>
        </w:rPr>
        <w:t xml:space="preserve">, C., </w:t>
      </w:r>
      <w:proofErr w:type="spellStart"/>
      <w:r w:rsidRPr="00471AF7">
        <w:rPr>
          <w:rFonts w:asciiTheme="majorHAnsi" w:hAnsiTheme="majorHAnsi" w:cstheme="majorHAnsi"/>
          <w:sz w:val="20"/>
          <w:szCs w:val="20"/>
        </w:rPr>
        <w:t>Brotons</w:t>
      </w:r>
      <w:proofErr w:type="spellEnd"/>
      <w:r w:rsidRPr="00471AF7">
        <w:rPr>
          <w:rFonts w:asciiTheme="majorHAnsi" w:hAnsiTheme="majorHAnsi" w:cstheme="majorHAnsi"/>
          <w:sz w:val="20"/>
          <w:szCs w:val="20"/>
        </w:rPr>
        <w:t xml:space="preserve">, L., </w:t>
      </w:r>
      <w:proofErr w:type="spellStart"/>
      <w:r w:rsidRPr="00471AF7">
        <w:rPr>
          <w:rFonts w:asciiTheme="majorHAnsi" w:hAnsiTheme="majorHAnsi" w:cstheme="majorHAnsi"/>
          <w:sz w:val="20"/>
          <w:szCs w:val="20"/>
        </w:rPr>
        <w:t>Burfield</w:t>
      </w:r>
      <w:proofErr w:type="spellEnd"/>
      <w:r w:rsidRPr="00471AF7">
        <w:rPr>
          <w:rFonts w:asciiTheme="majorHAnsi" w:hAnsiTheme="majorHAnsi" w:cstheme="majorHAnsi"/>
          <w:sz w:val="20"/>
          <w:szCs w:val="20"/>
        </w:rPr>
        <w:t xml:space="preserve">, I., </w:t>
      </w:r>
      <w:proofErr w:type="spellStart"/>
      <w:r w:rsidRPr="00471AF7">
        <w:rPr>
          <w:rFonts w:asciiTheme="majorHAnsi" w:hAnsiTheme="majorHAnsi" w:cstheme="majorHAnsi"/>
          <w:sz w:val="20"/>
          <w:szCs w:val="20"/>
        </w:rPr>
        <w:t>Fonderflick</w:t>
      </w:r>
      <w:proofErr w:type="spellEnd"/>
      <w:r w:rsidRPr="00471AF7">
        <w:rPr>
          <w:rFonts w:asciiTheme="majorHAnsi" w:hAnsiTheme="majorHAnsi" w:cstheme="majorHAnsi"/>
          <w:sz w:val="20"/>
          <w:szCs w:val="20"/>
        </w:rPr>
        <w:t xml:space="preserve">, J., &amp; Martin, J.-L. (2008). </w:t>
      </w:r>
      <w:proofErr w:type="gramStart"/>
      <w:r w:rsidRPr="00471AF7">
        <w:rPr>
          <w:rFonts w:asciiTheme="majorHAnsi" w:hAnsiTheme="majorHAnsi" w:cstheme="majorHAnsi"/>
          <w:sz w:val="20"/>
          <w:szCs w:val="20"/>
        </w:rPr>
        <w:t>Is</w:t>
      </w:r>
      <w:proofErr w:type="gramEnd"/>
      <w:r w:rsidRPr="00471AF7">
        <w:rPr>
          <w:rFonts w:asciiTheme="majorHAnsi" w:hAnsiTheme="majorHAnsi" w:cstheme="majorHAnsi"/>
          <w:sz w:val="20"/>
          <w:szCs w:val="20"/>
        </w:rPr>
        <w:t xml:space="preserve"> land abandonment having an impact on biodiversity? A meta-analytical approach to bird distribution changes in the </w:t>
      </w:r>
      <w:proofErr w:type="gramStart"/>
      <w:r w:rsidRPr="00471AF7">
        <w:rPr>
          <w:rFonts w:asciiTheme="majorHAnsi" w:hAnsiTheme="majorHAnsi" w:cstheme="majorHAnsi"/>
          <w:sz w:val="20"/>
          <w:szCs w:val="20"/>
        </w:rPr>
        <w:t>north-western</w:t>
      </w:r>
      <w:proofErr w:type="gramEnd"/>
      <w:r w:rsidRPr="00471AF7">
        <w:rPr>
          <w:rFonts w:asciiTheme="majorHAnsi" w:hAnsiTheme="majorHAnsi" w:cstheme="majorHAnsi"/>
          <w:sz w:val="20"/>
          <w:szCs w:val="20"/>
        </w:rPr>
        <w:t xml:space="preserve">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AF7BC5" w:rsidRDefault="00471AF7" w:rsidP="00471AF7">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Stan Development Team (2020). </w:t>
      </w:r>
      <w:proofErr w:type="spellStart"/>
      <w:r w:rsidRPr="00471AF7">
        <w:rPr>
          <w:rFonts w:asciiTheme="majorHAnsi" w:hAnsiTheme="majorHAnsi" w:cstheme="majorHAnsi"/>
          <w:sz w:val="20"/>
          <w:szCs w:val="20"/>
        </w:rPr>
        <w:t>RStan</w:t>
      </w:r>
      <w:proofErr w:type="spellEnd"/>
      <w:r w:rsidRPr="00471AF7">
        <w:rPr>
          <w:rFonts w:asciiTheme="majorHAnsi" w:hAnsiTheme="majorHAnsi" w:cstheme="majorHAnsi"/>
          <w:sz w:val="20"/>
          <w:szCs w:val="20"/>
        </w:rPr>
        <w:t xml:space="preserve">: the R interface to Stan. </w:t>
      </w:r>
      <w:r w:rsidRPr="00AF7BC5">
        <w:rPr>
          <w:rFonts w:asciiTheme="majorHAnsi" w:hAnsiTheme="majorHAnsi" w:cstheme="majorHAnsi"/>
          <w:sz w:val="20"/>
          <w:szCs w:val="20"/>
          <w:lang w:val="de-DE"/>
        </w:rPr>
        <w:t xml:space="preserve">R </w:t>
      </w:r>
      <w:proofErr w:type="spellStart"/>
      <w:r w:rsidRPr="00AF7BC5">
        <w:rPr>
          <w:rFonts w:asciiTheme="majorHAnsi" w:hAnsiTheme="majorHAnsi" w:cstheme="majorHAnsi"/>
          <w:sz w:val="20"/>
          <w:szCs w:val="20"/>
          <w:lang w:val="de-DE"/>
        </w:rPr>
        <w:t>package</w:t>
      </w:r>
      <w:proofErr w:type="spellEnd"/>
      <w:r w:rsidRPr="00AF7BC5">
        <w:rPr>
          <w:rFonts w:asciiTheme="majorHAnsi" w:hAnsiTheme="majorHAnsi" w:cstheme="majorHAnsi"/>
          <w:sz w:val="20"/>
          <w:szCs w:val="20"/>
          <w:lang w:val="de-DE"/>
        </w:rPr>
        <w:t xml:space="preserve"> </w:t>
      </w:r>
      <w:proofErr w:type="spellStart"/>
      <w:r w:rsidRPr="00AF7BC5">
        <w:rPr>
          <w:rFonts w:asciiTheme="majorHAnsi" w:hAnsiTheme="majorHAnsi" w:cstheme="majorHAnsi"/>
          <w:sz w:val="20"/>
          <w:szCs w:val="20"/>
          <w:lang w:val="de-DE"/>
        </w:rPr>
        <w:t>version</w:t>
      </w:r>
      <w:proofErr w:type="spellEnd"/>
      <w:r w:rsidRPr="00AF7BC5">
        <w:rPr>
          <w:rFonts w:asciiTheme="majorHAnsi" w:hAnsiTheme="majorHAnsi" w:cstheme="majorHAnsi"/>
          <w:sz w:val="20"/>
          <w:szCs w:val="20"/>
          <w:lang w:val="de-DE"/>
        </w:rPr>
        <w:t xml:space="preserve"> 2.21.2. </w:t>
      </w:r>
      <w:hyperlink r:id="rId22" w:history="1">
        <w:r w:rsidRPr="00AF7BC5">
          <w:rPr>
            <w:rStyle w:val="Hyperlink"/>
            <w:rFonts w:asciiTheme="majorHAnsi" w:hAnsiTheme="majorHAnsi" w:cstheme="majorHAnsi"/>
            <w:sz w:val="20"/>
            <w:szCs w:val="20"/>
            <w:lang w:val="de-DE"/>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Suding</w:t>
      </w:r>
      <w:proofErr w:type="spellEnd"/>
      <w:r w:rsidRPr="00471AF7">
        <w:rPr>
          <w:rFonts w:asciiTheme="majorHAnsi" w:hAnsiTheme="majorHAnsi" w:cstheme="majorHAnsi"/>
          <w:sz w:val="20"/>
          <w:szCs w:val="20"/>
        </w:rPr>
        <w:t xml:space="preserve">, K. N., </w:t>
      </w:r>
      <w:proofErr w:type="spellStart"/>
      <w:r w:rsidRPr="00471AF7">
        <w:rPr>
          <w:rFonts w:asciiTheme="majorHAnsi" w:hAnsiTheme="majorHAnsi" w:cstheme="majorHAnsi"/>
          <w:sz w:val="20"/>
          <w:szCs w:val="20"/>
        </w:rPr>
        <w:t>Lavorel</w:t>
      </w:r>
      <w:proofErr w:type="spellEnd"/>
      <w:r w:rsidRPr="00471AF7">
        <w:rPr>
          <w:rFonts w:asciiTheme="majorHAnsi" w:hAnsiTheme="majorHAnsi" w:cstheme="majorHAnsi"/>
          <w:sz w:val="20"/>
          <w:szCs w:val="20"/>
        </w:rPr>
        <w:t xml:space="preserve">, S., Chapin, F. S., Cornelissen, J. H. C., </w:t>
      </w:r>
      <w:proofErr w:type="spellStart"/>
      <w:r w:rsidRPr="00471AF7">
        <w:rPr>
          <w:rFonts w:asciiTheme="majorHAnsi" w:hAnsiTheme="majorHAnsi" w:cstheme="majorHAnsi"/>
          <w:sz w:val="20"/>
          <w:szCs w:val="20"/>
        </w:rPr>
        <w:t>Díaz</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Garnier</w:t>
      </w:r>
      <w:proofErr w:type="spellEnd"/>
      <w:r w:rsidRPr="00471AF7">
        <w:rPr>
          <w:rFonts w:asciiTheme="majorHAnsi" w:hAnsiTheme="majorHAnsi" w:cstheme="majorHAnsi"/>
          <w:sz w:val="20"/>
          <w:szCs w:val="20"/>
        </w:rPr>
        <w:t>, E</w:t>
      </w:r>
      <w:proofErr w:type="gramStart"/>
      <w:r w:rsidRPr="00471AF7">
        <w:rPr>
          <w:rFonts w:asciiTheme="majorHAnsi" w:hAnsiTheme="majorHAnsi" w:cstheme="majorHAnsi"/>
          <w:sz w:val="20"/>
          <w:szCs w:val="20"/>
        </w:rPr>
        <w:t xml:space="preserve">., </w:t>
      </w:r>
      <w:r w:rsidR="003C505E">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Navas</w:t>
      </w:r>
      <w:proofErr w:type="spellEnd"/>
      <w:r w:rsidRPr="00471AF7">
        <w:rPr>
          <w:rFonts w:asciiTheme="majorHAnsi" w:hAnsiTheme="majorHAnsi" w:cstheme="majorHAnsi"/>
          <w:sz w:val="20"/>
          <w:szCs w:val="20"/>
        </w:rPr>
        <w:t xml:space="preserve">,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Takeuchi, K., Yoshioka, S.-I., &amp; </w:t>
      </w:r>
      <w:proofErr w:type="spellStart"/>
      <w:r w:rsidRPr="00471AF7">
        <w:rPr>
          <w:rFonts w:asciiTheme="majorHAnsi" w:hAnsiTheme="majorHAnsi" w:cstheme="majorHAnsi"/>
          <w:sz w:val="20"/>
          <w:szCs w:val="20"/>
        </w:rPr>
        <w:t>Fumoto</w:t>
      </w:r>
      <w:proofErr w:type="spellEnd"/>
      <w:r w:rsidRPr="00471AF7">
        <w:rPr>
          <w:rFonts w:asciiTheme="majorHAnsi" w:hAnsiTheme="majorHAnsi" w:cstheme="majorHAnsi"/>
          <w:sz w:val="20"/>
          <w:szCs w:val="20"/>
        </w:rPr>
        <w:t xml:space="preserve">, R. (1981). Land transformation on </w:t>
      </w:r>
      <w:proofErr w:type="spellStart"/>
      <w:proofErr w:type="gramStart"/>
      <w:r w:rsidRPr="00471AF7">
        <w:rPr>
          <w:rFonts w:asciiTheme="majorHAnsi" w:hAnsiTheme="majorHAnsi" w:cstheme="majorHAnsi"/>
          <w:sz w:val="20"/>
          <w:szCs w:val="20"/>
        </w:rPr>
        <w:t>okinawa</w:t>
      </w:r>
      <w:proofErr w:type="spellEnd"/>
      <w:proofErr w:type="gramEnd"/>
      <w:r w:rsidRPr="00471AF7">
        <w:rPr>
          <w:rFonts w:asciiTheme="majorHAnsi" w:hAnsiTheme="majorHAnsi" w:cstheme="majorHAnsi"/>
          <w:sz w:val="20"/>
          <w:szCs w:val="20"/>
        </w:rPr>
        <w:t xml:space="preserve">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Testard</w:t>
      </w:r>
      <w:proofErr w:type="spellEnd"/>
      <w:r w:rsidRPr="00471AF7">
        <w:rPr>
          <w:rFonts w:asciiTheme="majorHAnsi" w:hAnsiTheme="majorHAnsi" w:cstheme="majorHAnsi"/>
          <w:sz w:val="20"/>
          <w:szCs w:val="20"/>
        </w:rPr>
        <w:t xml:space="preserve">, C., Larson, S. M., </w:t>
      </w:r>
      <w:proofErr w:type="spellStart"/>
      <w:r w:rsidRPr="00471AF7">
        <w:rPr>
          <w:rFonts w:asciiTheme="majorHAnsi" w:hAnsiTheme="majorHAnsi" w:cstheme="majorHAnsi"/>
          <w:sz w:val="20"/>
          <w:szCs w:val="20"/>
        </w:rPr>
        <w:t>Watowich</w:t>
      </w:r>
      <w:proofErr w:type="spellEnd"/>
      <w:r w:rsidRPr="00471AF7">
        <w:rPr>
          <w:rFonts w:asciiTheme="majorHAnsi" w:hAnsiTheme="majorHAnsi" w:cstheme="majorHAnsi"/>
          <w:sz w:val="20"/>
          <w:szCs w:val="20"/>
        </w:rPr>
        <w:t xml:space="preserve">, M. M., </w:t>
      </w:r>
      <w:proofErr w:type="spellStart"/>
      <w:r w:rsidRPr="00471AF7">
        <w:rPr>
          <w:rFonts w:asciiTheme="majorHAnsi" w:hAnsiTheme="majorHAnsi" w:cstheme="majorHAnsi"/>
          <w:sz w:val="20"/>
          <w:szCs w:val="20"/>
        </w:rPr>
        <w:t>Kaplinsky</w:t>
      </w:r>
      <w:proofErr w:type="spellEnd"/>
      <w:r w:rsidRPr="00471AF7">
        <w:rPr>
          <w:rFonts w:asciiTheme="majorHAnsi" w:hAnsiTheme="majorHAnsi" w:cstheme="majorHAnsi"/>
          <w:sz w:val="20"/>
          <w:szCs w:val="20"/>
        </w:rPr>
        <w:t xml:space="preserve">, C. H., </w:t>
      </w:r>
      <w:proofErr w:type="spellStart"/>
      <w:r w:rsidRPr="00471AF7">
        <w:rPr>
          <w:rFonts w:asciiTheme="majorHAnsi" w:hAnsiTheme="majorHAnsi" w:cstheme="majorHAnsi"/>
          <w:sz w:val="20"/>
          <w:szCs w:val="20"/>
        </w:rPr>
        <w:t>Bernau</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Faulder</w:t>
      </w:r>
      <w:proofErr w:type="spellEnd"/>
      <w:r w:rsidRPr="00471AF7">
        <w:rPr>
          <w:rFonts w:asciiTheme="majorHAnsi" w:hAnsiTheme="majorHAnsi" w:cstheme="majorHAnsi"/>
          <w:sz w:val="20"/>
          <w:szCs w:val="20"/>
        </w:rPr>
        <w:t>, M</w:t>
      </w:r>
      <w:proofErr w:type="gramStart"/>
      <w:r w:rsidRPr="00471AF7">
        <w:rPr>
          <w:rFonts w:asciiTheme="majorHAnsi" w:hAnsiTheme="majorHAnsi" w:cstheme="majorHAnsi"/>
          <w:sz w:val="20"/>
          <w:szCs w:val="20"/>
        </w:rPr>
        <w:t xml:space="preserve">., </w:t>
      </w:r>
      <w:r w:rsidR="003C505E">
        <w:rPr>
          <w:rFonts w:asciiTheme="majorHAnsi" w:hAnsiTheme="majorHAnsi" w:cstheme="majorHAnsi"/>
          <w:sz w:val="20"/>
          <w:szCs w:val="20"/>
        </w:rPr>
        <w:t>…</w:t>
      </w:r>
      <w:proofErr w:type="gramEnd"/>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Tilman</w:t>
      </w:r>
      <w:proofErr w:type="spellEnd"/>
      <w:r w:rsidRPr="00471AF7">
        <w:rPr>
          <w:rFonts w:asciiTheme="majorHAnsi" w:hAnsiTheme="majorHAnsi" w:cstheme="majorHAnsi"/>
          <w:sz w:val="20"/>
          <w:szCs w:val="20"/>
        </w:rPr>
        <w:t xml:space="preserve">,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Toth</w:t>
      </w:r>
      <w:proofErr w:type="spellEnd"/>
      <w:r w:rsidRPr="00471AF7">
        <w:rPr>
          <w:rFonts w:asciiTheme="majorHAnsi" w:hAnsiTheme="majorHAnsi" w:cstheme="majorHAnsi"/>
          <w:sz w:val="20"/>
          <w:szCs w:val="20"/>
        </w:rPr>
        <w:t xml:space="preserve">, C. A., Pauli, B. P., McClure, C. J. W., Francis, C. D., Newman, P., Barber, J. R., &amp; </w:t>
      </w:r>
      <w:proofErr w:type="spellStart"/>
      <w:r w:rsidRPr="00471AF7">
        <w:rPr>
          <w:rFonts w:asciiTheme="majorHAnsi" w:hAnsiTheme="majorHAnsi" w:cstheme="majorHAnsi"/>
          <w:sz w:val="20"/>
          <w:szCs w:val="20"/>
        </w:rPr>
        <w:t>Fristrup</w:t>
      </w:r>
      <w:proofErr w:type="spellEnd"/>
      <w:r w:rsidRPr="00471AF7">
        <w:rPr>
          <w:rFonts w:asciiTheme="majorHAnsi" w:hAnsiTheme="majorHAnsi" w:cstheme="majorHAnsi"/>
          <w:sz w:val="20"/>
          <w:szCs w:val="20"/>
        </w:rPr>
        <w:t xml:space="preserve">, K. (2022). A stochastic simulation model for assessing the masking effects of road noise for wildlife, outdoor recreation, and </w:t>
      </w:r>
      <w:proofErr w:type="spellStart"/>
      <w:r w:rsidRPr="00471AF7">
        <w:rPr>
          <w:rFonts w:asciiTheme="majorHAnsi" w:hAnsiTheme="majorHAnsi" w:cstheme="majorHAnsi"/>
          <w:sz w:val="20"/>
          <w:szCs w:val="20"/>
        </w:rPr>
        <w:t>bioacoustic</w:t>
      </w:r>
      <w:proofErr w:type="spellEnd"/>
      <w:r w:rsidRPr="00471AF7">
        <w:rPr>
          <w:rFonts w:asciiTheme="majorHAnsi" w:hAnsiTheme="majorHAnsi" w:cstheme="majorHAnsi"/>
          <w:sz w:val="20"/>
          <w:szCs w:val="20"/>
        </w:rPr>
        <w:t xml:space="preserve"> monitoring.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w:t>
      </w:r>
      <w:proofErr w:type="spellStart"/>
      <w:r w:rsidRPr="00471AF7">
        <w:rPr>
          <w:rFonts w:asciiTheme="majorHAnsi" w:hAnsiTheme="majorHAnsi" w:cstheme="majorHAnsi"/>
          <w:sz w:val="20"/>
          <w:szCs w:val="20"/>
        </w:rPr>
        <w:t>Ushimaru</w:t>
      </w:r>
      <w:proofErr w:type="spellEnd"/>
      <w:r w:rsidRPr="00471AF7">
        <w:rPr>
          <w:rFonts w:asciiTheme="majorHAnsi" w:hAnsiTheme="majorHAnsi" w:cstheme="majorHAnsi"/>
          <w:sz w:val="20"/>
          <w:szCs w:val="20"/>
        </w:rPr>
        <w:t xml:space="preserve">,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4C42658E" w14:textId="32CFDCDE" w:rsidR="002970BF" w:rsidRDefault="002970BF" w:rsidP="00471AF7">
      <w:pPr>
        <w:pStyle w:val="Bibliography"/>
        <w:rPr>
          <w:rFonts w:asciiTheme="majorHAnsi" w:hAnsiTheme="majorHAnsi" w:cstheme="majorHAnsi"/>
          <w:sz w:val="20"/>
          <w:szCs w:val="20"/>
        </w:rPr>
      </w:pPr>
      <w:r w:rsidRPr="002970BF">
        <w:rPr>
          <w:rFonts w:asciiTheme="majorHAnsi" w:hAnsiTheme="majorHAnsi" w:cstheme="majorHAnsi"/>
          <w:sz w:val="20"/>
          <w:szCs w:val="20"/>
        </w:rPr>
        <w:t xml:space="preserve">Van </w:t>
      </w:r>
      <w:proofErr w:type="spellStart"/>
      <w:r w:rsidRPr="002970BF">
        <w:rPr>
          <w:rFonts w:asciiTheme="majorHAnsi" w:hAnsiTheme="majorHAnsi" w:cstheme="majorHAnsi"/>
          <w:sz w:val="20"/>
          <w:szCs w:val="20"/>
        </w:rPr>
        <w:t>Parijs</w:t>
      </w:r>
      <w:proofErr w:type="spellEnd"/>
      <w:r w:rsidRPr="002970BF">
        <w:rPr>
          <w:rFonts w:asciiTheme="majorHAnsi" w:hAnsiTheme="majorHAnsi" w:cstheme="majorHAnsi"/>
          <w:sz w:val="20"/>
          <w:szCs w:val="20"/>
        </w:rPr>
        <w:t>, S.</w:t>
      </w:r>
      <w:r>
        <w:rPr>
          <w:rFonts w:asciiTheme="majorHAnsi" w:hAnsiTheme="majorHAnsi" w:cstheme="majorHAnsi"/>
          <w:sz w:val="20"/>
          <w:szCs w:val="20"/>
        </w:rPr>
        <w:t xml:space="preserve"> </w:t>
      </w:r>
      <w:r w:rsidRPr="002970BF">
        <w:rPr>
          <w:rFonts w:asciiTheme="majorHAnsi" w:hAnsiTheme="majorHAnsi" w:cstheme="majorHAnsi"/>
          <w:sz w:val="20"/>
          <w:szCs w:val="20"/>
        </w:rPr>
        <w:t xml:space="preserve">M., Baumgartner, M., </w:t>
      </w:r>
      <w:proofErr w:type="spellStart"/>
      <w:r w:rsidRPr="002970BF">
        <w:rPr>
          <w:rFonts w:asciiTheme="majorHAnsi" w:hAnsiTheme="majorHAnsi" w:cstheme="majorHAnsi"/>
          <w:sz w:val="20"/>
          <w:szCs w:val="20"/>
        </w:rPr>
        <w:t>Cholewiak</w:t>
      </w:r>
      <w:proofErr w:type="spellEnd"/>
      <w:r w:rsidRPr="002970BF">
        <w:rPr>
          <w:rFonts w:asciiTheme="majorHAnsi" w:hAnsiTheme="majorHAnsi" w:cstheme="majorHAnsi"/>
          <w:sz w:val="20"/>
          <w:szCs w:val="20"/>
        </w:rPr>
        <w:t xml:space="preserve">, D., Davis, G., </w:t>
      </w:r>
      <w:proofErr w:type="spellStart"/>
      <w:r w:rsidRPr="002970BF">
        <w:rPr>
          <w:rFonts w:asciiTheme="majorHAnsi" w:hAnsiTheme="majorHAnsi" w:cstheme="majorHAnsi"/>
          <w:sz w:val="20"/>
          <w:szCs w:val="20"/>
        </w:rPr>
        <w:t>Gedamke</w:t>
      </w:r>
      <w:proofErr w:type="spellEnd"/>
      <w:r w:rsidRPr="002970BF">
        <w:rPr>
          <w:rFonts w:asciiTheme="majorHAnsi" w:hAnsiTheme="majorHAnsi" w:cstheme="majorHAnsi"/>
          <w:sz w:val="20"/>
          <w:szCs w:val="20"/>
        </w:rPr>
        <w:t xml:space="preserve">, J., </w:t>
      </w:r>
      <w:proofErr w:type="spellStart"/>
      <w:r w:rsidRPr="002970BF">
        <w:rPr>
          <w:rFonts w:asciiTheme="majorHAnsi" w:hAnsiTheme="majorHAnsi" w:cstheme="majorHAnsi"/>
          <w:sz w:val="20"/>
          <w:szCs w:val="20"/>
        </w:rPr>
        <w:t>Gerlach</w:t>
      </w:r>
      <w:proofErr w:type="spellEnd"/>
      <w:r w:rsidRPr="002970BF">
        <w:rPr>
          <w:rFonts w:asciiTheme="majorHAnsi" w:hAnsiTheme="majorHAnsi" w:cstheme="majorHAnsi"/>
          <w:sz w:val="20"/>
          <w:szCs w:val="20"/>
        </w:rPr>
        <w:t>, D</w:t>
      </w:r>
      <w:proofErr w:type="gramStart"/>
      <w:r w:rsidRPr="002970BF">
        <w:rPr>
          <w:rFonts w:asciiTheme="majorHAnsi" w:hAnsiTheme="majorHAnsi" w:cstheme="majorHAnsi"/>
          <w:sz w:val="20"/>
          <w:szCs w:val="20"/>
        </w:rPr>
        <w:t xml:space="preserve">., </w:t>
      </w:r>
      <w:r>
        <w:rPr>
          <w:rFonts w:asciiTheme="majorHAnsi" w:hAnsiTheme="majorHAnsi" w:cstheme="majorHAnsi"/>
          <w:sz w:val="20"/>
          <w:szCs w:val="20"/>
        </w:rPr>
        <w:t>…</w:t>
      </w:r>
      <w:proofErr w:type="gramEnd"/>
      <w:r>
        <w:rPr>
          <w:rFonts w:asciiTheme="majorHAnsi" w:hAnsiTheme="majorHAnsi" w:cstheme="majorHAnsi"/>
          <w:sz w:val="20"/>
          <w:szCs w:val="20"/>
        </w:rPr>
        <w:t xml:space="preserve"> Thompson, M. (</w:t>
      </w:r>
      <w:r w:rsidRPr="002970BF">
        <w:rPr>
          <w:rFonts w:asciiTheme="majorHAnsi" w:hAnsiTheme="majorHAnsi" w:cstheme="majorHAnsi"/>
          <w:sz w:val="20"/>
          <w:szCs w:val="20"/>
        </w:rPr>
        <w:t>2015</w:t>
      </w:r>
      <w:r>
        <w:rPr>
          <w:rFonts w:asciiTheme="majorHAnsi" w:hAnsiTheme="majorHAnsi" w:cstheme="majorHAnsi"/>
          <w:sz w:val="20"/>
          <w:szCs w:val="20"/>
        </w:rPr>
        <w:t>)</w:t>
      </w:r>
      <w:r w:rsidRPr="002970BF">
        <w:rPr>
          <w:rFonts w:asciiTheme="majorHAnsi" w:hAnsiTheme="majorHAnsi" w:cstheme="majorHAnsi"/>
          <w:sz w:val="20"/>
          <w:szCs w:val="20"/>
        </w:rPr>
        <w:t xml:space="preserve">. NEPAN: A US Northeast passive acoustic sensing network for monitoring, reducing threats and the conservation of marine animals. </w:t>
      </w:r>
      <w:r w:rsidRPr="002970BF">
        <w:rPr>
          <w:rFonts w:asciiTheme="majorHAnsi" w:hAnsiTheme="majorHAnsi" w:cstheme="majorHAnsi"/>
          <w:i/>
          <w:iCs/>
          <w:sz w:val="20"/>
          <w:szCs w:val="20"/>
        </w:rPr>
        <w:t>Marine Technology Society Journal, 49</w:t>
      </w:r>
      <w:r w:rsidRPr="002970BF">
        <w:rPr>
          <w:rFonts w:asciiTheme="majorHAnsi" w:hAnsiTheme="majorHAnsi" w:cstheme="majorHAnsi"/>
          <w:sz w:val="20"/>
          <w:szCs w:val="20"/>
        </w:rPr>
        <w:t>, 70-86.</w:t>
      </w:r>
    </w:p>
    <w:p w14:paraId="256A8A2D" w14:textId="412890A8"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w:t>
      </w:r>
      <w:proofErr w:type="spellStart"/>
      <w:proofErr w:type="gramStart"/>
      <w:r w:rsidRPr="00471AF7">
        <w:rPr>
          <w:rFonts w:asciiTheme="majorHAnsi" w:hAnsiTheme="majorHAnsi" w:cstheme="majorHAnsi"/>
          <w:sz w:val="20"/>
          <w:szCs w:val="20"/>
        </w:rPr>
        <w:t>soundecology</w:t>
      </w:r>
      <w:proofErr w:type="spellEnd"/>
      <w:proofErr w:type="gramEnd"/>
      <w:r w:rsidRPr="00471AF7">
        <w:rPr>
          <w:rFonts w:asciiTheme="majorHAnsi" w:hAnsiTheme="majorHAnsi" w:cstheme="majorHAnsi"/>
          <w:sz w:val="20"/>
          <w:szCs w:val="20"/>
        </w:rPr>
        <w:t xml:space="preserve">: Soundscape Ecology. R package version 1.3.3.  </w:t>
      </w:r>
      <w:hyperlink r:id="rId23"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w:t>
      </w:r>
      <w:proofErr w:type="spellStart"/>
      <w:r w:rsidRPr="00471AF7">
        <w:rPr>
          <w:rFonts w:asciiTheme="majorHAnsi" w:hAnsiTheme="majorHAnsi" w:cstheme="majorHAnsi"/>
          <w:sz w:val="20"/>
          <w:szCs w:val="20"/>
        </w:rPr>
        <w:t>Cadotte</w:t>
      </w:r>
      <w:proofErr w:type="spellEnd"/>
      <w:r w:rsidRPr="00471AF7">
        <w:rPr>
          <w:rFonts w:asciiTheme="majorHAnsi" w:hAnsiTheme="majorHAnsi" w:cstheme="majorHAnsi"/>
          <w:sz w:val="20"/>
          <w:szCs w:val="20"/>
        </w:rPr>
        <w:t xml:space="preserve">, M. W., Cowles, J., Isbell, F., </w:t>
      </w:r>
      <w:proofErr w:type="spellStart"/>
      <w:r w:rsidRPr="00471AF7">
        <w:rPr>
          <w:rFonts w:asciiTheme="majorHAnsi" w:hAnsiTheme="majorHAnsi" w:cstheme="majorHAnsi"/>
          <w:sz w:val="20"/>
          <w:szCs w:val="20"/>
        </w:rPr>
        <w:t>Jousset</w:t>
      </w:r>
      <w:proofErr w:type="spellEnd"/>
      <w:r w:rsidRPr="00471AF7">
        <w:rPr>
          <w:rFonts w:asciiTheme="majorHAnsi" w:hAnsiTheme="majorHAnsi" w:cstheme="majorHAnsi"/>
          <w:sz w:val="20"/>
          <w:szCs w:val="20"/>
        </w:rPr>
        <w:t>, A. L. C</w:t>
      </w:r>
      <w:proofErr w:type="gramStart"/>
      <w:r w:rsidRPr="00471AF7">
        <w:rPr>
          <w:rFonts w:asciiTheme="majorHAnsi" w:hAnsiTheme="majorHAnsi" w:cstheme="majorHAnsi"/>
          <w:sz w:val="20"/>
          <w:szCs w:val="20"/>
        </w:rPr>
        <w:t xml:space="preserve">., </w:t>
      </w:r>
      <w:r w:rsidR="003C505E">
        <w:rPr>
          <w:rFonts w:asciiTheme="majorHAnsi" w:hAnsiTheme="majorHAnsi" w:cstheme="majorHAnsi"/>
          <w:sz w:val="20"/>
          <w:szCs w:val="20"/>
        </w:rPr>
        <w:t>…</w:t>
      </w:r>
      <w:proofErr w:type="gramEnd"/>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Vokurková</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Motombi</w:t>
      </w:r>
      <w:proofErr w:type="spellEnd"/>
      <w:r w:rsidRPr="00471AF7">
        <w:rPr>
          <w:rFonts w:asciiTheme="majorHAnsi" w:hAnsiTheme="majorHAnsi" w:cstheme="majorHAnsi"/>
          <w:sz w:val="20"/>
          <w:szCs w:val="20"/>
        </w:rPr>
        <w:t xml:space="preserve">, F. N., </w:t>
      </w:r>
      <w:proofErr w:type="spellStart"/>
      <w:r w:rsidRPr="00471AF7">
        <w:rPr>
          <w:rFonts w:asciiTheme="majorHAnsi" w:hAnsiTheme="majorHAnsi" w:cstheme="majorHAnsi"/>
          <w:sz w:val="20"/>
          <w:szCs w:val="20"/>
        </w:rPr>
        <w:t>Ferenc</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Hořák</w:t>
      </w:r>
      <w:proofErr w:type="spellEnd"/>
      <w:r w:rsidRPr="00471AF7">
        <w:rPr>
          <w:rFonts w:asciiTheme="majorHAnsi" w:hAnsiTheme="majorHAnsi" w:cstheme="majorHAnsi"/>
          <w:sz w:val="20"/>
          <w:szCs w:val="20"/>
        </w:rPr>
        <w:t xml:space="preserve">, D., &amp; </w:t>
      </w:r>
      <w:proofErr w:type="spellStart"/>
      <w:r w:rsidRPr="00471AF7">
        <w:rPr>
          <w:rFonts w:asciiTheme="majorHAnsi" w:hAnsiTheme="majorHAnsi" w:cstheme="majorHAnsi"/>
          <w:sz w:val="20"/>
          <w:szCs w:val="20"/>
        </w:rPr>
        <w:t>Sedláček</w:t>
      </w:r>
      <w:proofErr w:type="spellEnd"/>
      <w:r w:rsidRPr="00471AF7">
        <w:rPr>
          <w:rFonts w:asciiTheme="majorHAnsi" w:hAnsiTheme="majorHAnsi" w:cstheme="majorHAnsi"/>
          <w:sz w:val="20"/>
          <w:szCs w:val="20"/>
        </w:rPr>
        <w:t xml:space="preserve">,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Fang, J., Rahman, K. </w:t>
      </w:r>
      <w:proofErr w:type="spellStart"/>
      <w:r w:rsidRPr="00471AF7">
        <w:rPr>
          <w:rFonts w:asciiTheme="majorHAnsi" w:hAnsiTheme="majorHAnsi" w:cstheme="majorHAnsi"/>
          <w:sz w:val="20"/>
          <w:szCs w:val="20"/>
        </w:rPr>
        <w:t>Abd</w:t>
      </w:r>
      <w:proofErr w:type="spellEnd"/>
      <w:r w:rsidRPr="00471AF7">
        <w:rPr>
          <w:rFonts w:asciiTheme="majorHAnsi" w:hAnsiTheme="majorHAnsi" w:cstheme="majorHAnsi"/>
          <w:sz w:val="20"/>
          <w:szCs w:val="20"/>
        </w:rPr>
        <w:t xml:space="preserve">., Tao, S., &amp;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Wang, S.,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Isbell, F., </w:t>
      </w:r>
      <w:proofErr w:type="spellStart"/>
      <w:r w:rsidRPr="00471AF7">
        <w:rPr>
          <w:rFonts w:asciiTheme="majorHAnsi" w:hAnsiTheme="majorHAnsi" w:cstheme="majorHAnsi"/>
          <w:sz w:val="20"/>
          <w:szCs w:val="20"/>
        </w:rPr>
        <w:t>Beierkuhnlein</w:t>
      </w:r>
      <w:proofErr w:type="spellEnd"/>
      <w:r w:rsidRPr="00471AF7">
        <w:rPr>
          <w:rFonts w:asciiTheme="majorHAnsi" w:hAnsiTheme="majorHAnsi" w:cstheme="majorHAnsi"/>
          <w:sz w:val="20"/>
          <w:szCs w:val="20"/>
        </w:rPr>
        <w:t>, C., Connolly, J</w:t>
      </w:r>
      <w:proofErr w:type="gramStart"/>
      <w:r w:rsidRPr="00471AF7">
        <w:rPr>
          <w:rFonts w:asciiTheme="majorHAnsi" w:hAnsiTheme="majorHAnsi" w:cstheme="majorHAnsi"/>
          <w:sz w:val="20"/>
          <w:szCs w:val="20"/>
        </w:rPr>
        <w:t>., …</w:t>
      </w:r>
      <w:proofErr w:type="gramEnd"/>
      <w:r w:rsidRPr="00471AF7">
        <w:rPr>
          <w:rFonts w:asciiTheme="majorHAnsi" w:hAnsiTheme="majorHAnsi" w:cstheme="majorHAnsi"/>
          <w:sz w:val="20"/>
          <w:szCs w:val="20"/>
        </w:rPr>
        <w:t xml:space="preserve">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t>
      </w:r>
      <w:proofErr w:type="spellStart"/>
      <w:r w:rsidRPr="00471AF7">
        <w:rPr>
          <w:rFonts w:asciiTheme="majorHAnsi" w:hAnsiTheme="majorHAnsi" w:cstheme="majorHAnsi"/>
          <w:sz w:val="20"/>
          <w:szCs w:val="20"/>
        </w:rPr>
        <w:t>Wunderle</w:t>
      </w:r>
      <w:proofErr w:type="spellEnd"/>
      <w:r w:rsidRPr="00471AF7">
        <w:rPr>
          <w:rFonts w:asciiTheme="majorHAnsi" w:hAnsiTheme="majorHAnsi" w:cstheme="majorHAnsi"/>
          <w:sz w:val="20"/>
          <w:szCs w:val="20"/>
        </w:rPr>
        <w:t xml:space="preserv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Willig</w:t>
      </w:r>
      <w:proofErr w:type="spellEnd"/>
      <w:r w:rsidRPr="00471AF7">
        <w:rPr>
          <w:rFonts w:asciiTheme="majorHAnsi" w:hAnsiTheme="majorHAnsi" w:cstheme="majorHAnsi"/>
          <w:sz w:val="20"/>
          <w:szCs w:val="20"/>
        </w:rPr>
        <w:t xml:space="preserve">, M. R., &amp; Camilo, G. R. (1991). The Effect of Hurricane Hugo on Six Invertebrate Species in the </w:t>
      </w:r>
      <w:proofErr w:type="spellStart"/>
      <w:r w:rsidRPr="00471AF7">
        <w:rPr>
          <w:rFonts w:asciiTheme="majorHAnsi" w:hAnsiTheme="majorHAnsi" w:cstheme="majorHAnsi"/>
          <w:sz w:val="20"/>
          <w:szCs w:val="20"/>
        </w:rPr>
        <w:t>Luquillo</w:t>
      </w:r>
      <w:proofErr w:type="spellEnd"/>
      <w:r w:rsidRPr="00471AF7">
        <w:rPr>
          <w:rFonts w:asciiTheme="majorHAnsi" w:hAnsiTheme="majorHAnsi" w:cstheme="majorHAnsi"/>
          <w:sz w:val="20"/>
          <w:szCs w:val="20"/>
        </w:rPr>
        <w:t xml:space="preserve"> Experimental Forest of Puerto Rico.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Zampieri</w:t>
      </w:r>
      <w:proofErr w:type="spellEnd"/>
      <w:r w:rsidRPr="00471AF7">
        <w:rPr>
          <w:rFonts w:asciiTheme="majorHAnsi" w:hAnsiTheme="majorHAnsi" w:cstheme="majorHAnsi"/>
          <w:sz w:val="20"/>
          <w:szCs w:val="20"/>
        </w:rPr>
        <w:t xml:space="preserve">,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&amp;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w:t>
      </w:r>
      <w:proofErr w:type="gramStart"/>
      <w:r w:rsidRPr="00471AF7">
        <w:rPr>
          <w:rFonts w:asciiTheme="majorHAnsi" w:hAnsiTheme="majorHAnsi" w:cstheme="majorHAnsi"/>
          <w:sz w:val="20"/>
          <w:szCs w:val="20"/>
        </w:rPr>
        <w:t>are determined</w:t>
      </w:r>
      <w:proofErr w:type="gramEnd"/>
      <w:r w:rsidRPr="00471AF7">
        <w:rPr>
          <w:rFonts w:asciiTheme="majorHAnsi" w:hAnsiTheme="majorHAnsi" w:cstheme="majorHAnsi"/>
          <w:sz w:val="20"/>
          <w:szCs w:val="20"/>
        </w:rPr>
        <w:t xml:space="preserve">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Nicholas Friedman" w:date="2023-01-05T13:38:00Z" w:initials="NF">
    <w:p w14:paraId="05A2719F" w14:textId="094C339D" w:rsidR="001D3506" w:rsidRDefault="001D3506">
      <w:pPr>
        <w:pStyle w:val="CommentText"/>
      </w:pPr>
      <w:r>
        <w:rPr>
          <w:rStyle w:val="CommentReference"/>
        </w:rPr>
        <w:annotationRef/>
      </w:r>
      <w:proofErr w:type="gramStart"/>
      <w:r>
        <w:t>a</w:t>
      </w:r>
      <w:proofErr w:type="gramEnd"/>
      <w:r>
        <w:t xml:space="preserve"> little wordy</w:t>
      </w:r>
      <w:r>
        <w:br/>
        <w:t>could start:</w:t>
      </w:r>
      <w:r>
        <w:br/>
        <w:t>thus, understanding the factors that determine capacity</w:t>
      </w:r>
    </w:p>
  </w:comment>
  <w:comment w:id="1" w:author="Nicholas Friedman" w:date="2023-01-05T13:47:00Z" w:initials="NF">
    <w:p w14:paraId="55AD4F04" w14:textId="39F9CA67" w:rsidR="001D3506" w:rsidRDefault="001D3506">
      <w:pPr>
        <w:pStyle w:val="CommentText"/>
      </w:pPr>
      <w:r>
        <w:rPr>
          <w:rStyle w:val="CommentReference"/>
        </w:rPr>
        <w:annotationRef/>
      </w:r>
      <w:proofErr w:type="spellStart"/>
      <w:proofErr w:type="gramStart"/>
      <w:r>
        <w:rPr>
          <w:rStyle w:val="CommentReference"/>
        </w:rPr>
        <w:t>vagile</w:t>
      </w:r>
      <w:proofErr w:type="spellEnd"/>
      <w:proofErr w:type="gramEnd"/>
      <w:r>
        <w:rPr>
          <w:rStyle w:val="CommentReference"/>
        </w:rPr>
        <w:t xml:space="preserve"> </w:t>
      </w:r>
    </w:p>
  </w:comment>
  <w:comment w:id="4" w:author="Nicholas Friedman" w:date="2023-01-05T13:50:00Z" w:initials="NF">
    <w:p w14:paraId="77C2DCC8" w14:textId="09352422" w:rsidR="001D3506" w:rsidRDefault="001D3506">
      <w:pPr>
        <w:pStyle w:val="CommentText"/>
      </w:pPr>
      <w:r>
        <w:rPr>
          <w:rStyle w:val="CommentReference"/>
        </w:rPr>
        <w:annotationRef/>
      </w:r>
      <w:proofErr w:type="gramStart"/>
      <w:r>
        <w:rPr>
          <w:rStyle w:val="CommentReference"/>
        </w:rPr>
        <w:t>maybe</w:t>
      </w:r>
      <w:proofErr w:type="gramEnd"/>
      <w:r>
        <w:rPr>
          <w:rStyle w:val="CommentReference"/>
        </w:rPr>
        <w:t xml:space="preserve"> “landscapes”? </w:t>
      </w:r>
      <w:proofErr w:type="gramStart"/>
      <w:r>
        <w:rPr>
          <w:rStyle w:val="CommentReference"/>
        </w:rPr>
        <w:t>it</w:t>
      </w:r>
      <w:proofErr w:type="gramEnd"/>
      <w:r>
        <w:rPr>
          <w:rStyle w:val="CommentReference"/>
        </w:rPr>
        <w:t xml:space="preserve"> sounds like you’re talking about a specific one, but without details</w:t>
      </w:r>
    </w:p>
  </w:comment>
  <w:comment w:id="5" w:author="Nicholas Friedman" w:date="2023-01-05T13:56:00Z" w:initials="NF">
    <w:p w14:paraId="412934E1" w14:textId="28D1BE3C" w:rsidR="001D3506" w:rsidRDefault="001D3506">
      <w:pPr>
        <w:pStyle w:val="CommentText"/>
      </w:pPr>
      <w:r>
        <w:rPr>
          <w:rStyle w:val="CommentReference"/>
        </w:rPr>
        <w:annotationRef/>
      </w:r>
      <w:proofErr w:type="gramStart"/>
      <w:r>
        <w:t>word</w:t>
      </w:r>
      <w:proofErr w:type="gramEnd"/>
      <w:r>
        <w:t xml:space="preserve"> choice</w:t>
      </w:r>
    </w:p>
  </w:comment>
  <w:comment w:id="6" w:author="Nicholas Friedman" w:date="2023-01-05T13:57:00Z" w:initials="NF">
    <w:p w14:paraId="5E91D72C" w14:textId="4A851D3A" w:rsidR="001D3506" w:rsidRDefault="001D3506">
      <w:pPr>
        <w:pStyle w:val="CommentText"/>
      </w:pPr>
      <w:r>
        <w:rPr>
          <w:rStyle w:val="CommentReference"/>
        </w:rPr>
        <w:annotationRef/>
      </w:r>
      <w:r>
        <w:t>Nice finding, nice summary</w:t>
      </w:r>
    </w:p>
  </w:comment>
  <w:comment w:id="7" w:author="Nicholas Friedman" w:date="2023-01-05T14:01:00Z" w:initials="NF">
    <w:p w14:paraId="3805AD37" w14:textId="31BBC8A6" w:rsidR="001D3506" w:rsidRDefault="001D3506">
      <w:pPr>
        <w:pStyle w:val="CommentText"/>
      </w:pPr>
      <w:r>
        <w:rPr>
          <w:rStyle w:val="CommentReference"/>
        </w:rPr>
        <w:annotationRef/>
      </w:r>
      <w:r>
        <w:t>Can potentially condense</w:t>
      </w:r>
    </w:p>
  </w:comment>
  <w:comment w:id="9" w:author="Nicholas Friedman" w:date="2023-01-05T14:02:00Z" w:initials="NF">
    <w:p w14:paraId="34D67051" w14:textId="3C22182D" w:rsidR="001D3506" w:rsidRDefault="001D3506">
      <w:pPr>
        <w:pStyle w:val="CommentText"/>
      </w:pPr>
      <w:r>
        <w:rPr>
          <w:rStyle w:val="CommentReference"/>
        </w:rPr>
        <w:annotationRef/>
      </w:r>
      <w:proofErr w:type="gramStart"/>
      <w:r>
        <w:t>unnecessary</w:t>
      </w:r>
      <w:proofErr w:type="gramEnd"/>
      <w:r>
        <w:t xml:space="preserve"> passive voice</w:t>
      </w:r>
    </w:p>
  </w:comment>
  <w:comment w:id="12" w:author="Nicholas Friedman" w:date="2023-01-05T14:06:00Z" w:initials="NF">
    <w:p w14:paraId="4F7543CA" w14:textId="4BD447B9" w:rsidR="001D3506" w:rsidRDefault="001D3506">
      <w:pPr>
        <w:pStyle w:val="CommentText"/>
      </w:pPr>
      <w:r>
        <w:rPr>
          <w:rStyle w:val="CommentReference"/>
        </w:rPr>
        <w:annotationRef/>
      </w:r>
      <w:r>
        <w:t>Segway in previous para connects to next paragraph, not this one</w:t>
      </w:r>
    </w:p>
  </w:comment>
  <w:comment w:id="13" w:author="Nicholas Friedman" w:date="2023-01-05T14:08:00Z" w:initials="NF">
    <w:p w14:paraId="5DAE8BF2" w14:textId="1C7B33CC" w:rsidR="001D3506" w:rsidRDefault="001D3506">
      <w:pPr>
        <w:pStyle w:val="CommentText"/>
      </w:pPr>
      <w:r>
        <w:rPr>
          <w:rStyle w:val="CommentReference"/>
        </w:rPr>
        <w:annotationRef/>
      </w:r>
      <w:proofErr w:type="gramStart"/>
      <w:r>
        <w:t>for</w:t>
      </w:r>
      <w:proofErr w:type="gramEnd"/>
      <w:r>
        <w:t xml:space="preserve"> some reason this sounded </w:t>
      </w:r>
      <w:proofErr w:type="spellStart"/>
      <w:r>
        <w:t>kinda</w:t>
      </w:r>
      <w:proofErr w:type="spellEnd"/>
      <w:r>
        <w:t xml:space="preserve"> sci-fi to me</w:t>
      </w:r>
    </w:p>
  </w:comment>
  <w:comment w:id="16" w:author="Nicholas Friedman" w:date="2023-01-05T14:10:00Z" w:initials="NF">
    <w:p w14:paraId="0BA79C85" w14:textId="4652DF34" w:rsidR="001D3506" w:rsidRDefault="001D3506">
      <w:pPr>
        <w:pStyle w:val="CommentText"/>
      </w:pPr>
      <w:r>
        <w:rPr>
          <w:rStyle w:val="CommentReference"/>
        </w:rPr>
        <w:annotationRef/>
      </w:r>
      <w:r>
        <w:t xml:space="preserve">Nice </w:t>
      </w:r>
    </w:p>
  </w:comment>
  <w:comment w:id="17" w:author="Nicholas Friedman" w:date="2023-01-05T14:13:00Z" w:initials="NF">
    <w:p w14:paraId="37F2207F" w14:textId="341B9417" w:rsidR="001D3506" w:rsidRDefault="001D3506">
      <w:pPr>
        <w:pStyle w:val="CommentText"/>
      </w:pPr>
      <w:r>
        <w:rPr>
          <w:rStyle w:val="CommentReference"/>
        </w:rPr>
        <w:annotationRef/>
      </w:r>
      <w:r>
        <w:t xml:space="preserve">I think I read this in a previous paragraph? </w:t>
      </w:r>
      <w:proofErr w:type="gramStart"/>
      <w:r>
        <w:t>or</w:t>
      </w:r>
      <w:proofErr w:type="gramEnd"/>
      <w:r>
        <w:t xml:space="preserve"> maybe can just say that these have similar issues to studies of disturbance in general</w:t>
      </w:r>
    </w:p>
  </w:comment>
  <w:comment w:id="19" w:author="Nicholas Friedman" w:date="2023-01-05T14:18:00Z" w:initials="NF">
    <w:p w14:paraId="263BC8FF" w14:textId="0216A253" w:rsidR="001D3506" w:rsidRDefault="001D3506">
      <w:pPr>
        <w:pStyle w:val="CommentText"/>
      </w:pPr>
      <w:r>
        <w:rPr>
          <w:rStyle w:val="CommentReference"/>
        </w:rPr>
        <w:annotationRef/>
      </w:r>
      <w:r>
        <w:t>Great writing Sam, well done</w:t>
      </w:r>
    </w:p>
  </w:comment>
  <w:comment w:id="20" w:author="Nicholas Friedman" w:date="2023-01-05T14:18:00Z" w:initials="NF">
    <w:p w14:paraId="2C407699" w14:textId="78199A96" w:rsidR="001D3506" w:rsidRDefault="001D3506">
      <w:pPr>
        <w:pStyle w:val="CommentText"/>
      </w:pPr>
      <w:r>
        <w:rPr>
          <w:rStyle w:val="CommentReference"/>
        </w:rPr>
        <w:annotationRef/>
      </w:r>
      <w:proofErr w:type="gramStart"/>
      <w:r>
        <w:t>chronological</w:t>
      </w:r>
      <w:proofErr w:type="gramEnd"/>
      <w:r>
        <w:t xml:space="preserve"> order (here and throughout)</w:t>
      </w:r>
    </w:p>
  </w:comment>
  <w:comment w:id="21" w:author="Nicholas Friedman" w:date="2023-01-05T14:19:00Z" w:initials="NF">
    <w:p w14:paraId="27795AD8" w14:textId="0C73F6F7" w:rsidR="001D3506" w:rsidRDefault="001D3506">
      <w:pPr>
        <w:pStyle w:val="CommentText"/>
      </w:pPr>
      <w:r>
        <w:rPr>
          <w:rStyle w:val="CommentReference"/>
        </w:rPr>
        <w:annotationRef/>
      </w:r>
      <w:proofErr w:type="gramStart"/>
      <w:r>
        <w:rPr>
          <w:rStyle w:val="CommentReference"/>
        </w:rPr>
        <w:t>run-on</w:t>
      </w:r>
      <w:proofErr w:type="gramEnd"/>
      <w:r>
        <w:rPr>
          <w:rStyle w:val="CommentReference"/>
        </w:rPr>
        <w:t xml:space="preserve"> sentence</w:t>
      </w:r>
    </w:p>
  </w:comment>
  <w:comment w:id="27" w:author="Nicholas Friedman" w:date="2023-01-05T14:37:00Z" w:initials="NF">
    <w:p w14:paraId="5419922B" w14:textId="4B2C0236" w:rsidR="001D3506" w:rsidRDefault="001D3506">
      <w:pPr>
        <w:pStyle w:val="CommentText"/>
      </w:pPr>
      <w:r>
        <w:rPr>
          <w:rStyle w:val="CommentReference"/>
        </w:rPr>
        <w:annotationRef/>
      </w:r>
      <w:proofErr w:type="gramStart"/>
      <w:r>
        <w:t>that’s</w:t>
      </w:r>
      <w:proofErr w:type="gramEnd"/>
      <w:r>
        <w:t xml:space="preserve"> some very specific language for a class that’s functionally more like “looks </w:t>
      </w:r>
      <w:proofErr w:type="spellStart"/>
      <w:r>
        <w:t>blotchey</w:t>
      </w:r>
      <w:proofErr w:type="spellEnd"/>
      <w:r>
        <w:t xml:space="preserve"> green from 300k </w:t>
      </w:r>
      <w:proofErr w:type="spellStart"/>
      <w:r>
        <w:t>ft</w:t>
      </w:r>
      <w:proofErr w:type="spellEnd"/>
      <w:r>
        <w:t>”</w:t>
      </w:r>
    </w:p>
    <w:p w14:paraId="45D83370" w14:textId="6BF2F04D" w:rsidR="001D3506" w:rsidRDefault="001D3506">
      <w:pPr>
        <w:pStyle w:val="CommentText"/>
      </w:pPr>
      <w:proofErr w:type="gramStart"/>
      <w:r>
        <w:t>arguably</w:t>
      </w:r>
      <w:proofErr w:type="gramEnd"/>
      <w:r>
        <w:t xml:space="preserve"> most forests on Okinawa are held perpetually pre-climax, except in deep valleys</w:t>
      </w:r>
    </w:p>
    <w:p w14:paraId="60A7548A" w14:textId="77777777" w:rsidR="001D3506" w:rsidRDefault="001D3506">
      <w:pPr>
        <w:pStyle w:val="CommentText"/>
      </w:pPr>
    </w:p>
  </w:comment>
  <w:comment w:id="28" w:author="Nicholas Friedman" w:date="2023-01-05T14:41:00Z" w:initials="NF">
    <w:p w14:paraId="5607285A" w14:textId="5A98CC75" w:rsidR="001D3506" w:rsidRDefault="001D3506">
      <w:pPr>
        <w:pStyle w:val="CommentText"/>
      </w:pPr>
      <w:r>
        <w:rPr>
          <w:rStyle w:val="CommentReference"/>
        </w:rPr>
        <w:annotationRef/>
      </w:r>
      <w:proofErr w:type="gramStart"/>
      <w:r>
        <w:rPr>
          <w:rStyle w:val="CommentReference"/>
        </w:rPr>
        <w:t>it</w:t>
      </w:r>
      <w:proofErr w:type="gramEnd"/>
      <w:r>
        <w:rPr>
          <w:rStyle w:val="CommentReference"/>
        </w:rPr>
        <w:t xml:space="preserve"> sounds like you only included one PC in the </w:t>
      </w:r>
      <w:proofErr w:type="spellStart"/>
      <w:r>
        <w:rPr>
          <w:rStyle w:val="CommentReference"/>
        </w:rPr>
        <w:t>kmeans</w:t>
      </w:r>
      <w:proofErr w:type="spellEnd"/>
      <w:r>
        <w:rPr>
          <w:rStyle w:val="CommentReference"/>
        </w:rPr>
        <w:t xml:space="preserve">, but that would be weird. </w:t>
      </w:r>
      <w:proofErr w:type="gramStart"/>
      <w:r>
        <w:rPr>
          <w:rStyle w:val="CommentReference"/>
        </w:rPr>
        <w:t>maybe</w:t>
      </w:r>
      <w:proofErr w:type="gramEnd"/>
      <w:r>
        <w:rPr>
          <w:rStyle w:val="CommentReference"/>
        </w:rPr>
        <w:t xml:space="preserve"> edit to clarify</w:t>
      </w:r>
    </w:p>
  </w:comment>
  <w:comment w:id="30" w:author="Nicholas Friedman" w:date="2023-01-05T14:43:00Z" w:initials="NF">
    <w:p w14:paraId="2AB16A6E" w14:textId="495CD367" w:rsidR="001D3506" w:rsidRDefault="001D3506">
      <w:pPr>
        <w:pStyle w:val="CommentText"/>
      </w:pPr>
      <w:r>
        <w:rPr>
          <w:rStyle w:val="CommentReference"/>
        </w:rPr>
        <w:annotationRef/>
      </w:r>
      <w:r>
        <w:t>I’m slightly sceptical? I was of the impression that we’re getting near misses more often than for example in that paper from 50 years ago. So like more typhoons now but fewer direct hits</w:t>
      </w:r>
    </w:p>
  </w:comment>
  <w:comment w:id="32" w:author="Nicholas Friedman" w:date="2023-01-05T14:46:00Z" w:initials="NF">
    <w:p w14:paraId="68DC7B38" w14:textId="5561A7D1" w:rsidR="001D3506" w:rsidRDefault="001D3506">
      <w:pPr>
        <w:pStyle w:val="CommentText"/>
      </w:pPr>
      <w:r>
        <w:rPr>
          <w:rStyle w:val="CommentReference"/>
        </w:rPr>
        <w:annotationRef/>
      </w:r>
      <w:proofErr w:type="gramStart"/>
      <w:r>
        <w:t>weird</w:t>
      </w:r>
      <w:proofErr w:type="gramEnd"/>
      <w:r>
        <w:t xml:space="preserve"> not to see any </w:t>
      </w:r>
      <w:proofErr w:type="spellStart"/>
      <w:r>
        <w:t>diurnality</w:t>
      </w:r>
      <w:proofErr w:type="spellEnd"/>
      <w:r>
        <w:t xml:space="preserve"> in NDSI, but </w:t>
      </w:r>
      <w:proofErr w:type="spellStart"/>
      <w:r>
        <w:t>Chatan</w:t>
      </w:r>
      <w:proofErr w:type="spellEnd"/>
      <w:r>
        <w:t xml:space="preserve"> is kind of a hole so</w:t>
      </w:r>
    </w:p>
  </w:comment>
  <w:comment w:id="33" w:author="Nicholas Friedman" w:date="2023-01-05T14:49:00Z" w:initials="NF">
    <w:p w14:paraId="5559A140" w14:textId="10BC73B9" w:rsidR="001D3506" w:rsidRDefault="001D3506">
      <w:pPr>
        <w:pStyle w:val="CommentText"/>
      </w:pPr>
      <w:r>
        <w:rPr>
          <w:rStyle w:val="CommentReference"/>
        </w:rPr>
        <w:annotationRef/>
      </w:r>
      <w:proofErr w:type="gramStart"/>
      <w:r>
        <w:t>nice</w:t>
      </w:r>
      <w:proofErr w:type="gramEnd"/>
      <w:r>
        <w:t xml:space="preserve">, helps to address </w:t>
      </w:r>
      <w:proofErr w:type="spellStart"/>
      <w:r>
        <w:t>yoshi’s</w:t>
      </w:r>
      <w:proofErr w:type="spellEnd"/>
      <w:r>
        <w:t xml:space="preserve"> point</w:t>
      </w:r>
    </w:p>
  </w:comment>
  <w:comment w:id="34" w:author="Nicholas Friedman" w:date="2023-01-05T14:52:00Z" w:initials="NF">
    <w:p w14:paraId="08B6708D" w14:textId="640F4E21" w:rsidR="001D3506" w:rsidRDefault="001D3506">
      <w:pPr>
        <w:pStyle w:val="CommentText"/>
      </w:pPr>
      <w:r>
        <w:rPr>
          <w:rStyle w:val="CommentReference"/>
        </w:rPr>
        <w:annotationRef/>
      </w:r>
      <w:proofErr w:type="gramStart"/>
      <w:r>
        <w:t>make</w:t>
      </w:r>
      <w:proofErr w:type="gramEnd"/>
      <w:r>
        <w:t xml:space="preserve"> sure these guys get into the acknowledgements please – you can ask Jan </w:t>
      </w:r>
      <w:proofErr w:type="spellStart"/>
      <w:r>
        <w:t>Moren</w:t>
      </w:r>
      <w:proofErr w:type="spellEnd"/>
      <w:r>
        <w:t xml:space="preserve"> for more details</w:t>
      </w:r>
    </w:p>
  </w:comment>
  <w:comment w:id="37" w:author="Nicholas Friedman" w:date="2023-01-05T15:04:00Z" w:initials="NF">
    <w:p w14:paraId="30CFC719" w14:textId="001F7875" w:rsidR="001D3506" w:rsidRDefault="001D3506">
      <w:pPr>
        <w:pStyle w:val="CommentText"/>
      </w:pPr>
      <w:r>
        <w:rPr>
          <w:rStyle w:val="CommentReference"/>
        </w:rPr>
        <w:annotationRef/>
      </w:r>
      <w:proofErr w:type="gramStart"/>
      <w:r>
        <w:t>while</w:t>
      </w:r>
      <w:proofErr w:type="gramEnd"/>
      <w:r>
        <w:t xml:space="preserve"> kanji technically exist, Japanese format is in katakana – check these on </w:t>
      </w:r>
      <w:proofErr w:type="spellStart"/>
      <w:r>
        <w:t>Avibase</w:t>
      </w:r>
      <w:proofErr w:type="spellEnd"/>
    </w:p>
  </w:comment>
  <w:comment w:id="38" w:author="Nicholas Friedman" w:date="2023-01-05T15:06:00Z" w:initials="NF">
    <w:p w14:paraId="7C73B3D2" w14:textId="6EA1AC00" w:rsidR="001D3506" w:rsidRDefault="001D3506">
      <w:pPr>
        <w:pStyle w:val="CommentText"/>
      </w:pPr>
      <w:r>
        <w:rPr>
          <w:rStyle w:val="CommentReference"/>
        </w:rPr>
        <w:annotationRef/>
      </w:r>
      <w:proofErr w:type="gramStart"/>
      <w:r>
        <w:rPr>
          <w:rStyle w:val="CommentReference"/>
        </w:rPr>
        <w:t>for</w:t>
      </w:r>
      <w:proofErr w:type="gramEnd"/>
      <w:r>
        <w:rPr>
          <w:rStyle w:val="CommentReference"/>
        </w:rPr>
        <w:t xml:space="preserve"> place names original language/script is nice, but for controlled taxon names it’s not really necessary to include these</w:t>
      </w:r>
    </w:p>
  </w:comment>
  <w:comment w:id="48" w:author="Nicholas Friedman" w:date="2023-01-05T15:59:00Z" w:initials="NF">
    <w:p w14:paraId="460018C6" w14:textId="1AF879B8" w:rsidR="001D3506" w:rsidRDefault="001D3506">
      <w:pPr>
        <w:pStyle w:val="CommentText"/>
      </w:pPr>
      <w:r>
        <w:rPr>
          <w:rStyle w:val="CommentReference"/>
        </w:rPr>
        <w:annotationRef/>
      </w:r>
      <w:r>
        <w:t>Nice, always good where I have a question and it’s answered in the next sentence!</w:t>
      </w:r>
    </w:p>
  </w:comment>
  <w:comment w:id="49" w:author="Nicholas Friedman" w:date="2023-01-05T15:59:00Z" w:initials="NF">
    <w:p w14:paraId="20F8EBD4" w14:textId="6D5CF5C2" w:rsidR="001D3506" w:rsidRDefault="001D3506">
      <w:pPr>
        <w:pStyle w:val="CommentText"/>
      </w:pPr>
      <w:r>
        <w:rPr>
          <w:rStyle w:val="CommentReference"/>
        </w:rPr>
        <w:annotationRef/>
      </w:r>
      <w:proofErr w:type="gramStart"/>
      <w:r>
        <w:t>maybe</w:t>
      </w:r>
      <w:proofErr w:type="gramEnd"/>
      <w:r>
        <w:t xml:space="preserve"> can link back (yet again) to the multidimensional Donohue paper here</w:t>
      </w:r>
    </w:p>
  </w:comment>
  <w:comment w:id="50" w:author="Nicholas Friedman" w:date="2023-01-05T16:01:00Z" w:initials="NF">
    <w:p w14:paraId="02E440CC" w14:textId="30A1B013" w:rsidR="001D3506" w:rsidRDefault="001D3506">
      <w:pPr>
        <w:pStyle w:val="CommentText"/>
      </w:pPr>
      <w:r>
        <w:rPr>
          <w:rStyle w:val="CommentReference"/>
        </w:rPr>
        <w:annotationRef/>
      </w:r>
      <w:proofErr w:type="gramStart"/>
      <w:r>
        <w:t>passive</w:t>
      </w:r>
      <w:proofErr w:type="gramEnd"/>
      <w:r>
        <w:t xml:space="preserve"> </w:t>
      </w:r>
    </w:p>
  </w:comment>
  <w:comment w:id="55" w:author="Nicholas Friedman" w:date="2023-01-05T16:02:00Z" w:initials="NF">
    <w:p w14:paraId="154DCA00" w14:textId="05765E5C" w:rsidR="001D3506" w:rsidRDefault="001D3506">
      <w:pPr>
        <w:pStyle w:val="CommentText"/>
      </w:pPr>
      <w:r>
        <w:rPr>
          <w:rStyle w:val="CommentReference"/>
        </w:rPr>
        <w:annotationRef/>
      </w:r>
      <w:proofErr w:type="gramStart"/>
      <w:r>
        <w:t>tried</w:t>
      </w:r>
      <w:proofErr w:type="gramEnd"/>
      <w:r>
        <w:t xml:space="preserve"> to break up this sentence</w:t>
      </w:r>
    </w:p>
  </w:comment>
  <w:comment w:id="63" w:author="Nicholas Friedman" w:date="2023-01-05T16:03:00Z" w:initials="NF">
    <w:p w14:paraId="40DBDECA" w14:textId="2BAAB4DB" w:rsidR="001D3506" w:rsidRDefault="001D3506">
      <w:pPr>
        <w:pStyle w:val="CommentText"/>
      </w:pPr>
      <w:r>
        <w:rPr>
          <w:rStyle w:val="CommentReference"/>
        </w:rPr>
        <w:annotationRef/>
      </w:r>
      <w:proofErr w:type="gramStart"/>
      <w:r>
        <w:t>possible</w:t>
      </w:r>
      <w:proofErr w:type="gramEnd"/>
      <w:r>
        <w:t xml:space="preserve"> to split sentence? </w:t>
      </w:r>
      <w:proofErr w:type="gramStart"/>
      <w:r>
        <w:t>lots</w:t>
      </w:r>
      <w:proofErr w:type="gramEnd"/>
      <w:r>
        <w:t xml:space="preserve"> of parenthetical phrases in a row hurts my tender brain</w:t>
      </w:r>
    </w:p>
  </w:comment>
  <w:comment w:id="64" w:author="Nicholas Friedman" w:date="2023-01-05T16:05:00Z" w:initials="NF">
    <w:p w14:paraId="3C898F33" w14:textId="7AE2C251" w:rsidR="001D3506" w:rsidRPr="00DE2F0E" w:rsidRDefault="001D3506">
      <w:pPr>
        <w:pStyle w:val="CommentText"/>
        <w:rPr>
          <w:lang w:val="de-DE"/>
        </w:rPr>
      </w:pPr>
      <w:r>
        <w:rPr>
          <w:rStyle w:val="CommentReference"/>
        </w:rPr>
        <w:annotationRef/>
      </w:r>
      <w:proofErr w:type="gramStart"/>
      <w:r>
        <w:t>yeah</w:t>
      </w:r>
      <w:proofErr w:type="gramEnd"/>
      <w:r>
        <w:t xml:space="preserve"> these sound like methods. I am not familiar enough to judge</w:t>
      </w:r>
    </w:p>
  </w:comment>
  <w:comment w:id="70" w:author="Nicholas Friedman" w:date="2023-01-05T16:21:00Z" w:initials="NF">
    <w:p w14:paraId="5B04FF6C" w14:textId="44FBBB12" w:rsidR="001D3506" w:rsidRPr="002E4060" w:rsidRDefault="001D3506">
      <w:pPr>
        <w:pStyle w:val="CommentText"/>
        <w:rPr>
          <w:lang w:val="en-US"/>
        </w:rPr>
      </w:pPr>
      <w:r>
        <w:rPr>
          <w:rStyle w:val="CommentReference"/>
        </w:rPr>
        <w:annotationRef/>
      </w:r>
      <w:r>
        <w:t>An</w:t>
      </w:r>
      <w:r>
        <w:rPr>
          <w:lang w:val="en-US"/>
        </w:rPr>
        <w:t>y indication that both breakpoints were or were not necessary? Or maybe I just have to keep reading…</w:t>
      </w:r>
    </w:p>
  </w:comment>
  <w:comment w:id="78" w:author="Nicholas Friedman" w:date="2023-01-05T17:05:00Z" w:initials="NF">
    <w:p w14:paraId="50E50920" w14:textId="4EF90BA9" w:rsidR="001D3506" w:rsidRDefault="001D3506">
      <w:pPr>
        <w:pStyle w:val="CommentText"/>
      </w:pPr>
      <w:r>
        <w:rPr>
          <w:rStyle w:val="CommentReference"/>
        </w:rPr>
        <w:annotationRef/>
      </w:r>
      <w:proofErr w:type="gramStart"/>
      <w:r>
        <w:t>interactive</w:t>
      </w:r>
      <w:proofErr w:type="gramEnd"/>
      <w:r>
        <w:t xml:space="preserve"> or interacting? </w:t>
      </w:r>
      <w:proofErr w:type="gramStart"/>
      <w:r>
        <w:t>not</w:t>
      </w:r>
      <w:proofErr w:type="gramEnd"/>
      <w:r>
        <w:t xml:space="preserve"> sure</w:t>
      </w:r>
    </w:p>
  </w:comment>
  <w:comment w:id="85" w:author="Nicholas Friedman" w:date="2023-01-05T17:14:00Z" w:initials="NF">
    <w:p w14:paraId="5125B9F9" w14:textId="3079A4CF" w:rsidR="001D3506" w:rsidRDefault="001D3506">
      <w:pPr>
        <w:pStyle w:val="CommentText"/>
      </w:pPr>
      <w:r>
        <w:rPr>
          <w:rStyle w:val="CommentReference"/>
        </w:rPr>
        <w:annotationRef/>
      </w:r>
      <w:proofErr w:type="gramStart"/>
      <w:r>
        <w:t>these</w:t>
      </w:r>
      <w:proofErr w:type="gramEnd"/>
      <w:r>
        <w:t xml:space="preserve"> were confusing to me – what do a, b, and c mean? </w:t>
      </w:r>
      <w:proofErr w:type="spellStart"/>
      <w:proofErr w:type="gramStart"/>
      <w:r>
        <w:t>abc</w:t>
      </w:r>
      <w:proofErr w:type="spellEnd"/>
      <w:proofErr w:type="gramEnd"/>
      <w:r>
        <w:t xml:space="preserve">? </w:t>
      </w:r>
      <w:proofErr w:type="gramStart"/>
      <w:r>
        <w:t>are</w:t>
      </w:r>
      <w:proofErr w:type="gramEnd"/>
      <w:r>
        <w:t xml:space="preserve"> they related to (a), (b), (c)? </w:t>
      </w:r>
      <w:proofErr w:type="gramStart"/>
      <w:r>
        <w:t>symbols</w:t>
      </w:r>
      <w:proofErr w:type="gramEnd"/>
      <w:r>
        <w:t xml:space="preserve"> should be unambiguous and defined</w:t>
      </w:r>
    </w:p>
  </w:comment>
  <w:comment w:id="87" w:author="Nicholas Friedman" w:date="2023-01-05T17:26:00Z" w:initials="NF">
    <w:p w14:paraId="44AC9FF7" w14:textId="12018A2E" w:rsidR="001D3506" w:rsidRDefault="001D3506">
      <w:pPr>
        <w:pStyle w:val="CommentText"/>
      </w:pPr>
      <w:r>
        <w:rPr>
          <w:rStyle w:val="CommentReference"/>
        </w:rPr>
        <w:annotationRef/>
      </w:r>
      <w:proofErr w:type="gramStart"/>
      <w:r>
        <w:t>do</w:t>
      </w:r>
      <w:proofErr w:type="gramEnd"/>
      <w:r>
        <w:t xml:space="preserve"> you mean that none emerged as significantly the best? </w:t>
      </w:r>
      <w:proofErr w:type="gramStart"/>
      <w:r>
        <w:t>because</w:t>
      </w:r>
      <w:proofErr w:type="gramEnd"/>
      <w:r>
        <w:t xml:space="preserve"> this makes it sound to me like you actually just decided not to do a LRT (and then here are the LRT results)</w:t>
      </w:r>
    </w:p>
  </w:comment>
  <w:comment w:id="86" w:author="Nicholas Friedman" w:date="2023-01-05T17:31:00Z" w:initials="NF">
    <w:p w14:paraId="6CC8CAD2" w14:textId="5B801BCB" w:rsidR="001D3506" w:rsidRDefault="001D3506">
      <w:pPr>
        <w:pStyle w:val="CommentText"/>
      </w:pPr>
      <w:r>
        <w:rPr>
          <w:rStyle w:val="CommentReference"/>
        </w:rPr>
        <w:annotationRef/>
      </w:r>
      <w:r>
        <w:t>This part could be clearer</w:t>
      </w:r>
    </w:p>
  </w:comment>
  <w:comment w:id="88" w:author="Nicholas Friedman" w:date="2023-01-05T17:31:00Z" w:initials="NF">
    <w:p w14:paraId="75B52EFB" w14:textId="464C95B2" w:rsidR="001D3506" w:rsidRDefault="001D3506">
      <w:pPr>
        <w:pStyle w:val="CommentText"/>
      </w:pPr>
      <w:r>
        <w:rPr>
          <w:rStyle w:val="CommentReference"/>
        </w:rPr>
        <w:annotationRef/>
      </w:r>
      <w:proofErr w:type="spellStart"/>
      <w:proofErr w:type="gramStart"/>
      <w:r>
        <w:t>sadface</w:t>
      </w:r>
      <w:proofErr w:type="spellEnd"/>
      <w:proofErr w:type="gramEnd"/>
      <w:r>
        <w:t>, I am confused again</w:t>
      </w:r>
    </w:p>
  </w:comment>
  <w:comment w:id="94" w:author="Nicholas Friedman" w:date="2023-01-05T17:35:00Z" w:initials="NF">
    <w:p w14:paraId="0BFCA159" w14:textId="6A741278" w:rsidR="001D3506" w:rsidRDefault="001D3506">
      <w:pPr>
        <w:pStyle w:val="CommentText"/>
      </w:pPr>
      <w:r>
        <w:rPr>
          <w:rStyle w:val="CommentReference"/>
        </w:rPr>
        <w:annotationRef/>
      </w:r>
      <w:r>
        <w:t xml:space="preserve">I have learned that this means “bird” in </w:t>
      </w:r>
      <w:proofErr w:type="spellStart"/>
      <w:r>
        <w:t>german</w:t>
      </w:r>
      <w:proofErr w:type="spellEnd"/>
      <w:r>
        <w:t xml:space="preserve">. </w:t>
      </w:r>
      <w:proofErr w:type="gramStart"/>
      <w:r>
        <w:t>not</w:t>
      </w:r>
      <w:proofErr w:type="gramEnd"/>
      <w:r>
        <w:t xml:space="preserve"> a relevant fact here in any way, but there you go</w:t>
      </w:r>
    </w:p>
  </w:comment>
  <w:comment w:id="110" w:author="Nicholas Friedman" w:date="2023-01-05T17:40:00Z" w:initials="NF">
    <w:p w14:paraId="6BF3E36C" w14:textId="6C5F1F17" w:rsidR="001D3506" w:rsidRDefault="001D3506">
      <w:pPr>
        <w:pStyle w:val="CommentText"/>
      </w:pPr>
      <w:r>
        <w:rPr>
          <w:rStyle w:val="CommentReference"/>
        </w:rPr>
        <w:annotationRef/>
      </w:r>
      <w:proofErr w:type="gramStart"/>
      <w:r>
        <w:t>lots</w:t>
      </w:r>
      <w:proofErr w:type="gramEnd"/>
      <w:r>
        <w:t xml:space="preserve"> of thus</w:t>
      </w:r>
    </w:p>
  </w:comment>
  <w:comment w:id="111" w:author="Nicholas Friedman" w:date="2023-01-05T17:41:00Z" w:initials="NF">
    <w:p w14:paraId="1383361F" w14:textId="088562E1" w:rsidR="001D3506" w:rsidRDefault="001D3506">
      <w:pPr>
        <w:pStyle w:val="CommentText"/>
      </w:pPr>
      <w:r>
        <w:rPr>
          <w:rStyle w:val="CommentReference"/>
        </w:rPr>
        <w:annotationRef/>
      </w:r>
      <w:r>
        <w:t xml:space="preserve">Yoshi may have a point here about seasonality of H. </w:t>
      </w:r>
      <w:proofErr w:type="spellStart"/>
      <w:r>
        <w:t>diphone</w:t>
      </w:r>
      <w:proofErr w:type="spellEnd"/>
      <w:r>
        <w:t xml:space="preserve"> behaviour. </w:t>
      </w:r>
      <w:proofErr w:type="gramStart"/>
      <w:r>
        <w:t>they</w:t>
      </w:r>
      <w:proofErr w:type="gramEnd"/>
      <w:r>
        <w:t xml:space="preserve"> don’t </w:t>
      </w:r>
    </w:p>
  </w:comment>
  <w:comment w:id="112" w:author="Nicholas Friedman" w:date="2023-01-05T18:00:00Z" w:initials="NF">
    <w:p w14:paraId="1CE0D613" w14:textId="0CD95287" w:rsidR="001D3506" w:rsidRDefault="001D3506">
      <w:pPr>
        <w:pStyle w:val="CommentText"/>
      </w:pPr>
      <w:r>
        <w:rPr>
          <w:rStyle w:val="CommentReference"/>
        </w:rPr>
        <w:annotationRef/>
      </w:r>
      <w:r>
        <w:t>Nice context</w:t>
      </w:r>
    </w:p>
  </w:comment>
  <w:comment w:id="113" w:author="Nicholas Friedman" w:date="2023-01-05T18:01:00Z" w:initials="NF">
    <w:p w14:paraId="27B97268" w14:textId="0AFA678F" w:rsidR="00663E79" w:rsidRDefault="00663E79">
      <w:pPr>
        <w:pStyle w:val="CommentText"/>
      </w:pPr>
      <w:r>
        <w:rPr>
          <w:rStyle w:val="CommentReference"/>
        </w:rPr>
        <w:annotationRef/>
      </w:r>
      <w:r>
        <w:t>Nice</w:t>
      </w:r>
    </w:p>
  </w:comment>
  <w:comment w:id="114" w:author="Nicholas Friedman" w:date="2023-01-05T18:01:00Z" w:initials="NF">
    <w:p w14:paraId="257D3651" w14:textId="62A58ECE" w:rsidR="00663E79" w:rsidRDefault="00663E79">
      <w:pPr>
        <w:pStyle w:val="CommentText"/>
      </w:pPr>
      <w:r>
        <w:rPr>
          <w:rStyle w:val="CommentReference"/>
        </w:rPr>
        <w:annotationRef/>
      </w:r>
      <w:r>
        <w:t xml:space="preserve">Maybe an opportunity to throw in a caveat about H. </w:t>
      </w:r>
      <w:proofErr w:type="spellStart"/>
      <w:r>
        <w:t>diphone</w:t>
      </w:r>
      <w:proofErr w:type="spellEnd"/>
      <w:r>
        <w:t xml:space="preserve"> here</w:t>
      </w:r>
    </w:p>
  </w:comment>
  <w:comment w:id="116" w:author="Samuel RP-J Ross" w:date="2022-11-28T16:58:00Z" w:initials="SRJR">
    <w:p w14:paraId="19A94216" w14:textId="03E0ED8A" w:rsidR="001D3506" w:rsidRDefault="001D3506" w:rsidP="001D3506">
      <w:r>
        <w:rPr>
          <w:rStyle w:val="CommentReference"/>
        </w:rPr>
        <w:annotationRef/>
      </w:r>
      <w:r>
        <w:rPr>
          <w:sz w:val="20"/>
          <w:szCs w:val="20"/>
        </w:rPr>
        <w:t xml:space="preserve">Yoshi, Takuma, Nick, Evan - Please check that I have acknowledged everyone from OKEON who needs mentioning. Thanks! </w:t>
      </w:r>
    </w:p>
  </w:comment>
  <w:comment w:id="117" w:author="Nicholas Friedman" w:date="2023-01-05T14:53:00Z" w:initials="NF">
    <w:p w14:paraId="295A34C1" w14:textId="7DB41C66" w:rsidR="001D3506" w:rsidRDefault="001D3506">
      <w:pPr>
        <w:pStyle w:val="CommentText"/>
      </w:pPr>
      <w:r>
        <w:rPr>
          <w:rStyle w:val="CommentReference"/>
        </w:rPr>
        <w:annotationRef/>
      </w:r>
      <w:r>
        <w:t>Should add OIST SCDA (and then let them know you did!)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A2719F" w15:done="0"/>
  <w15:commentEx w15:paraId="55AD4F04" w15:done="0"/>
  <w15:commentEx w15:paraId="77C2DCC8" w15:done="0"/>
  <w15:commentEx w15:paraId="412934E1" w15:done="0"/>
  <w15:commentEx w15:paraId="5E91D72C" w15:done="0"/>
  <w15:commentEx w15:paraId="3805AD37" w15:done="0"/>
  <w15:commentEx w15:paraId="34D67051" w15:done="0"/>
  <w15:commentEx w15:paraId="4F7543CA" w15:done="0"/>
  <w15:commentEx w15:paraId="5DAE8BF2" w15:done="0"/>
  <w15:commentEx w15:paraId="0BA79C85" w15:done="0"/>
  <w15:commentEx w15:paraId="37F2207F" w15:done="0"/>
  <w15:commentEx w15:paraId="263BC8FF" w15:done="0"/>
  <w15:commentEx w15:paraId="2C407699" w15:done="0"/>
  <w15:commentEx w15:paraId="27795AD8" w15:done="0"/>
  <w15:commentEx w15:paraId="60A7548A" w15:done="0"/>
  <w15:commentEx w15:paraId="5607285A" w15:done="0"/>
  <w15:commentEx w15:paraId="2AB16A6E" w15:done="0"/>
  <w15:commentEx w15:paraId="68DC7B38" w15:done="0"/>
  <w15:commentEx w15:paraId="5559A140" w15:done="0"/>
  <w15:commentEx w15:paraId="08B6708D" w15:done="0"/>
  <w15:commentEx w15:paraId="30CFC719" w15:done="0"/>
  <w15:commentEx w15:paraId="7C73B3D2" w15:paraIdParent="30CFC719" w15:done="0"/>
  <w15:commentEx w15:paraId="460018C6" w15:done="0"/>
  <w15:commentEx w15:paraId="20F8EBD4" w15:done="0"/>
  <w15:commentEx w15:paraId="02E440CC" w15:done="0"/>
  <w15:commentEx w15:paraId="154DCA00" w15:done="0"/>
  <w15:commentEx w15:paraId="40DBDECA" w15:done="0"/>
  <w15:commentEx w15:paraId="3C898F33" w15:done="0"/>
  <w15:commentEx w15:paraId="5B04FF6C" w15:done="0"/>
  <w15:commentEx w15:paraId="50E50920" w15:done="0"/>
  <w15:commentEx w15:paraId="5125B9F9" w15:done="0"/>
  <w15:commentEx w15:paraId="44AC9FF7" w15:done="0"/>
  <w15:commentEx w15:paraId="6CC8CAD2" w15:done="0"/>
  <w15:commentEx w15:paraId="75B52EFB" w15:done="0"/>
  <w15:commentEx w15:paraId="0BFCA159" w15:done="0"/>
  <w15:commentEx w15:paraId="6BF3E36C" w15:done="0"/>
  <w15:commentEx w15:paraId="1383361F" w15:done="0"/>
  <w15:commentEx w15:paraId="1CE0D613" w15:done="0"/>
  <w15:commentEx w15:paraId="27B97268" w15:done="0"/>
  <w15:commentEx w15:paraId="257D3651" w15:done="0"/>
  <w15:commentEx w15:paraId="19A94216" w15:done="0"/>
  <w15:commentEx w15:paraId="295A34C1" w15:paraIdParent="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haris SIL">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holas Friedman">
    <w15:presenceInfo w15:providerId="AD" w15:userId="S-1-5-21-343818398-963894560-682003330-14217"/>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BE4"/>
    <w:rsid w:val="00001967"/>
    <w:rsid w:val="000028DF"/>
    <w:rsid w:val="000036B1"/>
    <w:rsid w:val="000102AE"/>
    <w:rsid w:val="00022A76"/>
    <w:rsid w:val="00026512"/>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A200D"/>
    <w:rsid w:val="000B330C"/>
    <w:rsid w:val="000B734B"/>
    <w:rsid w:val="000C01B4"/>
    <w:rsid w:val="000C0458"/>
    <w:rsid w:val="000C1118"/>
    <w:rsid w:val="000C2A27"/>
    <w:rsid w:val="000C5489"/>
    <w:rsid w:val="000D07F1"/>
    <w:rsid w:val="000D19DF"/>
    <w:rsid w:val="000E05AE"/>
    <w:rsid w:val="000E3CC3"/>
    <w:rsid w:val="000F4384"/>
    <w:rsid w:val="0010085E"/>
    <w:rsid w:val="00104715"/>
    <w:rsid w:val="00107572"/>
    <w:rsid w:val="00117D65"/>
    <w:rsid w:val="00121034"/>
    <w:rsid w:val="00124049"/>
    <w:rsid w:val="00124E6E"/>
    <w:rsid w:val="00125A50"/>
    <w:rsid w:val="00131811"/>
    <w:rsid w:val="001328EF"/>
    <w:rsid w:val="0013630F"/>
    <w:rsid w:val="00145D3D"/>
    <w:rsid w:val="0015110F"/>
    <w:rsid w:val="00152780"/>
    <w:rsid w:val="001538BC"/>
    <w:rsid w:val="0015558F"/>
    <w:rsid w:val="00156EEE"/>
    <w:rsid w:val="0015706E"/>
    <w:rsid w:val="001665A2"/>
    <w:rsid w:val="00171E9E"/>
    <w:rsid w:val="00176094"/>
    <w:rsid w:val="00176420"/>
    <w:rsid w:val="00190429"/>
    <w:rsid w:val="001A02CB"/>
    <w:rsid w:val="001A0464"/>
    <w:rsid w:val="001A5019"/>
    <w:rsid w:val="001B1A71"/>
    <w:rsid w:val="001B549B"/>
    <w:rsid w:val="001C0494"/>
    <w:rsid w:val="001C1111"/>
    <w:rsid w:val="001C3DAE"/>
    <w:rsid w:val="001C55F9"/>
    <w:rsid w:val="001C78DC"/>
    <w:rsid w:val="001D0F8B"/>
    <w:rsid w:val="001D3506"/>
    <w:rsid w:val="001D3E82"/>
    <w:rsid w:val="001E492D"/>
    <w:rsid w:val="0020544B"/>
    <w:rsid w:val="002065D6"/>
    <w:rsid w:val="002071BB"/>
    <w:rsid w:val="002077AA"/>
    <w:rsid w:val="0021296A"/>
    <w:rsid w:val="00213271"/>
    <w:rsid w:val="002132EC"/>
    <w:rsid w:val="00213556"/>
    <w:rsid w:val="00215878"/>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2D96"/>
    <w:rsid w:val="002842F8"/>
    <w:rsid w:val="00286917"/>
    <w:rsid w:val="00290AB6"/>
    <w:rsid w:val="002970BF"/>
    <w:rsid w:val="002A02B6"/>
    <w:rsid w:val="002A0566"/>
    <w:rsid w:val="002A09C0"/>
    <w:rsid w:val="002A25EC"/>
    <w:rsid w:val="002A5582"/>
    <w:rsid w:val="002A5FD0"/>
    <w:rsid w:val="002B3992"/>
    <w:rsid w:val="002B3BD9"/>
    <w:rsid w:val="002B5E40"/>
    <w:rsid w:val="002C20AD"/>
    <w:rsid w:val="002C32CE"/>
    <w:rsid w:val="002C586F"/>
    <w:rsid w:val="002D0FBC"/>
    <w:rsid w:val="002D2539"/>
    <w:rsid w:val="002E4060"/>
    <w:rsid w:val="002F5000"/>
    <w:rsid w:val="002F6E79"/>
    <w:rsid w:val="002F7AF6"/>
    <w:rsid w:val="0030531E"/>
    <w:rsid w:val="003118A2"/>
    <w:rsid w:val="00315175"/>
    <w:rsid w:val="00315B99"/>
    <w:rsid w:val="00317066"/>
    <w:rsid w:val="00321CC0"/>
    <w:rsid w:val="00322993"/>
    <w:rsid w:val="00324736"/>
    <w:rsid w:val="003421C9"/>
    <w:rsid w:val="00342A19"/>
    <w:rsid w:val="00343606"/>
    <w:rsid w:val="00344485"/>
    <w:rsid w:val="0034651E"/>
    <w:rsid w:val="00346A97"/>
    <w:rsid w:val="00353644"/>
    <w:rsid w:val="0035552D"/>
    <w:rsid w:val="003563C8"/>
    <w:rsid w:val="00356DCB"/>
    <w:rsid w:val="00356F59"/>
    <w:rsid w:val="003575C8"/>
    <w:rsid w:val="00365695"/>
    <w:rsid w:val="00370501"/>
    <w:rsid w:val="0037220E"/>
    <w:rsid w:val="00375AD5"/>
    <w:rsid w:val="00375C43"/>
    <w:rsid w:val="00380565"/>
    <w:rsid w:val="0038069C"/>
    <w:rsid w:val="00383FE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3536B"/>
    <w:rsid w:val="00441277"/>
    <w:rsid w:val="00452564"/>
    <w:rsid w:val="00453CCA"/>
    <w:rsid w:val="00465565"/>
    <w:rsid w:val="00466E76"/>
    <w:rsid w:val="00470841"/>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0CD6"/>
    <w:rsid w:val="005366F0"/>
    <w:rsid w:val="0053701E"/>
    <w:rsid w:val="0055524A"/>
    <w:rsid w:val="00557845"/>
    <w:rsid w:val="005608A4"/>
    <w:rsid w:val="00560FF6"/>
    <w:rsid w:val="00561CB9"/>
    <w:rsid w:val="00565F4C"/>
    <w:rsid w:val="005707B3"/>
    <w:rsid w:val="00573AE3"/>
    <w:rsid w:val="00583863"/>
    <w:rsid w:val="00591B9F"/>
    <w:rsid w:val="005A216E"/>
    <w:rsid w:val="005A228A"/>
    <w:rsid w:val="005A2B0E"/>
    <w:rsid w:val="005A35C0"/>
    <w:rsid w:val="005A47D2"/>
    <w:rsid w:val="005B35C7"/>
    <w:rsid w:val="005C0C05"/>
    <w:rsid w:val="005C11C7"/>
    <w:rsid w:val="005C17BB"/>
    <w:rsid w:val="005C5CA8"/>
    <w:rsid w:val="005C6417"/>
    <w:rsid w:val="005D090F"/>
    <w:rsid w:val="005D1386"/>
    <w:rsid w:val="005D6D43"/>
    <w:rsid w:val="005E1E4E"/>
    <w:rsid w:val="005E2901"/>
    <w:rsid w:val="005F2783"/>
    <w:rsid w:val="00606F33"/>
    <w:rsid w:val="0060735C"/>
    <w:rsid w:val="006126E5"/>
    <w:rsid w:val="00616116"/>
    <w:rsid w:val="006161DD"/>
    <w:rsid w:val="006202FB"/>
    <w:rsid w:val="00620611"/>
    <w:rsid w:val="00625E24"/>
    <w:rsid w:val="00634671"/>
    <w:rsid w:val="006374B1"/>
    <w:rsid w:val="0065197D"/>
    <w:rsid w:val="00651BE1"/>
    <w:rsid w:val="00663647"/>
    <w:rsid w:val="00663E79"/>
    <w:rsid w:val="00664200"/>
    <w:rsid w:val="00664A82"/>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D4954"/>
    <w:rsid w:val="006E468F"/>
    <w:rsid w:val="006E4B23"/>
    <w:rsid w:val="006E5459"/>
    <w:rsid w:val="006E5626"/>
    <w:rsid w:val="006E6798"/>
    <w:rsid w:val="006F2569"/>
    <w:rsid w:val="00703A3D"/>
    <w:rsid w:val="007044EE"/>
    <w:rsid w:val="00704816"/>
    <w:rsid w:val="007052E2"/>
    <w:rsid w:val="007057F0"/>
    <w:rsid w:val="00713B34"/>
    <w:rsid w:val="007174EC"/>
    <w:rsid w:val="00717EA6"/>
    <w:rsid w:val="00720F69"/>
    <w:rsid w:val="0072456C"/>
    <w:rsid w:val="00731DC4"/>
    <w:rsid w:val="00733879"/>
    <w:rsid w:val="00742C13"/>
    <w:rsid w:val="00746995"/>
    <w:rsid w:val="0075390E"/>
    <w:rsid w:val="00753F1C"/>
    <w:rsid w:val="0075506B"/>
    <w:rsid w:val="00762E77"/>
    <w:rsid w:val="00766620"/>
    <w:rsid w:val="00767F50"/>
    <w:rsid w:val="007704FB"/>
    <w:rsid w:val="0077126B"/>
    <w:rsid w:val="00776150"/>
    <w:rsid w:val="0078310F"/>
    <w:rsid w:val="007849F7"/>
    <w:rsid w:val="007856D9"/>
    <w:rsid w:val="00791BD8"/>
    <w:rsid w:val="00792D07"/>
    <w:rsid w:val="0079320D"/>
    <w:rsid w:val="00793241"/>
    <w:rsid w:val="007944AB"/>
    <w:rsid w:val="007A2750"/>
    <w:rsid w:val="007A32BF"/>
    <w:rsid w:val="007A5895"/>
    <w:rsid w:val="007A6A1A"/>
    <w:rsid w:val="007A7081"/>
    <w:rsid w:val="007B49E6"/>
    <w:rsid w:val="007B4D72"/>
    <w:rsid w:val="007B5838"/>
    <w:rsid w:val="007B5E5F"/>
    <w:rsid w:val="007B601E"/>
    <w:rsid w:val="007C3C55"/>
    <w:rsid w:val="007C4611"/>
    <w:rsid w:val="007D1A4C"/>
    <w:rsid w:val="007E00EE"/>
    <w:rsid w:val="007E21B0"/>
    <w:rsid w:val="007E61A2"/>
    <w:rsid w:val="007F2E39"/>
    <w:rsid w:val="007F5C9C"/>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4A0E"/>
    <w:rsid w:val="00856B6F"/>
    <w:rsid w:val="00856E12"/>
    <w:rsid w:val="00864959"/>
    <w:rsid w:val="00864E59"/>
    <w:rsid w:val="00866A59"/>
    <w:rsid w:val="00866F25"/>
    <w:rsid w:val="00870943"/>
    <w:rsid w:val="00876B35"/>
    <w:rsid w:val="00877DC8"/>
    <w:rsid w:val="00884BA9"/>
    <w:rsid w:val="00892B2B"/>
    <w:rsid w:val="00894A33"/>
    <w:rsid w:val="00896A18"/>
    <w:rsid w:val="008A5418"/>
    <w:rsid w:val="008B203E"/>
    <w:rsid w:val="008B361D"/>
    <w:rsid w:val="008B4FE7"/>
    <w:rsid w:val="008B507C"/>
    <w:rsid w:val="008C1E3C"/>
    <w:rsid w:val="008C44FA"/>
    <w:rsid w:val="008C7D2B"/>
    <w:rsid w:val="008C7F94"/>
    <w:rsid w:val="008E2C4E"/>
    <w:rsid w:val="008F18E0"/>
    <w:rsid w:val="008F453F"/>
    <w:rsid w:val="0090065E"/>
    <w:rsid w:val="00902558"/>
    <w:rsid w:val="00907B4B"/>
    <w:rsid w:val="00907D99"/>
    <w:rsid w:val="00911D94"/>
    <w:rsid w:val="0091547F"/>
    <w:rsid w:val="0092320D"/>
    <w:rsid w:val="00924847"/>
    <w:rsid w:val="00924CB4"/>
    <w:rsid w:val="00924F5D"/>
    <w:rsid w:val="009268D9"/>
    <w:rsid w:val="00926B25"/>
    <w:rsid w:val="00926B31"/>
    <w:rsid w:val="00927D8F"/>
    <w:rsid w:val="00930739"/>
    <w:rsid w:val="00934D83"/>
    <w:rsid w:val="00945AE6"/>
    <w:rsid w:val="0095096E"/>
    <w:rsid w:val="009512F1"/>
    <w:rsid w:val="009558BE"/>
    <w:rsid w:val="009561DE"/>
    <w:rsid w:val="00961B74"/>
    <w:rsid w:val="0096211C"/>
    <w:rsid w:val="0097031F"/>
    <w:rsid w:val="0097104D"/>
    <w:rsid w:val="0097387D"/>
    <w:rsid w:val="00981079"/>
    <w:rsid w:val="00983271"/>
    <w:rsid w:val="0098509F"/>
    <w:rsid w:val="009851BF"/>
    <w:rsid w:val="0098533B"/>
    <w:rsid w:val="009912F2"/>
    <w:rsid w:val="009914F4"/>
    <w:rsid w:val="00993C25"/>
    <w:rsid w:val="00994F32"/>
    <w:rsid w:val="009A10C7"/>
    <w:rsid w:val="009A1156"/>
    <w:rsid w:val="009A1D43"/>
    <w:rsid w:val="009A5DE8"/>
    <w:rsid w:val="009B67DB"/>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1954"/>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AF7BC5"/>
    <w:rsid w:val="00B04C3A"/>
    <w:rsid w:val="00B10A7E"/>
    <w:rsid w:val="00B124A6"/>
    <w:rsid w:val="00B1303A"/>
    <w:rsid w:val="00B16D83"/>
    <w:rsid w:val="00B21B2B"/>
    <w:rsid w:val="00B2347D"/>
    <w:rsid w:val="00B24A58"/>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0186"/>
    <w:rsid w:val="00B9312B"/>
    <w:rsid w:val="00B97FCF"/>
    <w:rsid w:val="00BA0A11"/>
    <w:rsid w:val="00BA347A"/>
    <w:rsid w:val="00BA3AC2"/>
    <w:rsid w:val="00BA5DA7"/>
    <w:rsid w:val="00BB032D"/>
    <w:rsid w:val="00BB0EB1"/>
    <w:rsid w:val="00BB42BF"/>
    <w:rsid w:val="00BB47EC"/>
    <w:rsid w:val="00BB69DC"/>
    <w:rsid w:val="00BB7E90"/>
    <w:rsid w:val="00BC4C18"/>
    <w:rsid w:val="00BC6A33"/>
    <w:rsid w:val="00BC6AB8"/>
    <w:rsid w:val="00BD1563"/>
    <w:rsid w:val="00BD255E"/>
    <w:rsid w:val="00BD6339"/>
    <w:rsid w:val="00BD6D75"/>
    <w:rsid w:val="00BD712A"/>
    <w:rsid w:val="00BE2CE2"/>
    <w:rsid w:val="00BE3456"/>
    <w:rsid w:val="00BF2234"/>
    <w:rsid w:val="00BF4E70"/>
    <w:rsid w:val="00BF5898"/>
    <w:rsid w:val="00C03579"/>
    <w:rsid w:val="00C0369F"/>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2AF4"/>
    <w:rsid w:val="00C84319"/>
    <w:rsid w:val="00C847FA"/>
    <w:rsid w:val="00C868FF"/>
    <w:rsid w:val="00C90F4B"/>
    <w:rsid w:val="00CA4DEB"/>
    <w:rsid w:val="00CA6F74"/>
    <w:rsid w:val="00CB1333"/>
    <w:rsid w:val="00CB3D25"/>
    <w:rsid w:val="00CC1F34"/>
    <w:rsid w:val="00CC2803"/>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136EB"/>
    <w:rsid w:val="00D22EC4"/>
    <w:rsid w:val="00D233C6"/>
    <w:rsid w:val="00D23FB1"/>
    <w:rsid w:val="00D2535E"/>
    <w:rsid w:val="00D312E2"/>
    <w:rsid w:val="00D3586F"/>
    <w:rsid w:val="00D370AC"/>
    <w:rsid w:val="00D37EEC"/>
    <w:rsid w:val="00D4165E"/>
    <w:rsid w:val="00D44825"/>
    <w:rsid w:val="00D45974"/>
    <w:rsid w:val="00D459F1"/>
    <w:rsid w:val="00D45C51"/>
    <w:rsid w:val="00D4609A"/>
    <w:rsid w:val="00D46F30"/>
    <w:rsid w:val="00D4724E"/>
    <w:rsid w:val="00D4761E"/>
    <w:rsid w:val="00D538F3"/>
    <w:rsid w:val="00D565E7"/>
    <w:rsid w:val="00D5665E"/>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2F0E"/>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1641C"/>
    <w:rsid w:val="00E24359"/>
    <w:rsid w:val="00E245FD"/>
    <w:rsid w:val="00E31F7C"/>
    <w:rsid w:val="00E32623"/>
    <w:rsid w:val="00E332E2"/>
    <w:rsid w:val="00E34248"/>
    <w:rsid w:val="00E359B7"/>
    <w:rsid w:val="00E360DB"/>
    <w:rsid w:val="00E46303"/>
    <w:rsid w:val="00E5031B"/>
    <w:rsid w:val="00E50428"/>
    <w:rsid w:val="00E52E00"/>
    <w:rsid w:val="00E55F76"/>
    <w:rsid w:val="00E56F3C"/>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0E6"/>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0837"/>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4008"/>
    <w:rsid w:val="00F96A0D"/>
    <w:rsid w:val="00F96E28"/>
    <w:rsid w:val="00FA1433"/>
    <w:rsid w:val="00FA3127"/>
    <w:rsid w:val="00FA345F"/>
    <w:rsid w:val="00FA644E"/>
    <w:rsid w:val="00FA76FE"/>
    <w:rsid w:val="00FB0C7D"/>
    <w:rsid w:val="00FB474F"/>
    <w:rsid w:val="00FC22CE"/>
    <w:rsid w:val="00FC7147"/>
    <w:rsid w:val="00FC718A"/>
    <w:rsid w:val="00FD0184"/>
    <w:rsid w:val="00FD0C12"/>
    <w:rsid w:val="00FD476D"/>
    <w:rsid w:val="00FD4A92"/>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customStyle="1"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 w:type="paragraph" w:styleId="BalloonText">
    <w:name w:val="Balloon Text"/>
    <w:basedOn w:val="Normal"/>
    <w:link w:val="BalloonTextChar"/>
    <w:uiPriority w:val="99"/>
    <w:semiHidden/>
    <w:unhideWhenUsed/>
    <w:rsid w:val="00D566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65E"/>
    <w:rPr>
      <w:rFonts w:ascii="Segoe UI" w:eastAsia="Yu Mincho"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94243">
      <w:bodyDiv w:val="1"/>
      <w:marLeft w:val="0"/>
      <w:marRight w:val="0"/>
      <w:marTop w:val="0"/>
      <w:marBottom w:val="0"/>
      <w:divBdr>
        <w:top w:val="none" w:sz="0" w:space="0" w:color="auto"/>
        <w:left w:val="none" w:sz="0" w:space="0" w:color="auto"/>
        <w:bottom w:val="none" w:sz="0" w:space="0" w:color="auto"/>
        <w:right w:val="none" w:sz="0" w:space="0" w:color="auto"/>
      </w:divBdr>
      <w:divsChild>
        <w:div w:id="666712449">
          <w:marLeft w:val="0"/>
          <w:marRight w:val="0"/>
          <w:marTop w:val="0"/>
          <w:marBottom w:val="0"/>
          <w:divBdr>
            <w:top w:val="none" w:sz="0" w:space="0" w:color="auto"/>
            <w:left w:val="none" w:sz="0" w:space="0" w:color="auto"/>
            <w:bottom w:val="none" w:sz="0" w:space="0" w:color="auto"/>
            <w:right w:val="none" w:sz="0" w:space="0" w:color="auto"/>
          </w:divBdr>
        </w:div>
      </w:divsChild>
    </w:div>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913050687">
      <w:bodyDiv w:val="1"/>
      <w:marLeft w:val="0"/>
      <w:marRight w:val="0"/>
      <w:marTop w:val="0"/>
      <w:marBottom w:val="0"/>
      <w:divBdr>
        <w:top w:val="none" w:sz="0" w:space="0" w:color="auto"/>
        <w:left w:val="none" w:sz="0" w:space="0" w:color="auto"/>
        <w:bottom w:val="none" w:sz="0" w:space="0" w:color="auto"/>
        <w:right w:val="none" w:sz="0" w:space="0" w:color="auto"/>
      </w:divBdr>
      <w:divsChild>
        <w:div w:id="1442610219">
          <w:marLeft w:val="0"/>
          <w:marRight w:val="0"/>
          <w:marTop w:val="0"/>
          <w:marBottom w:val="0"/>
          <w:divBdr>
            <w:top w:val="none" w:sz="0" w:space="0" w:color="auto"/>
            <w:left w:val="none" w:sz="0" w:space="0" w:color="auto"/>
            <w:bottom w:val="none" w:sz="0" w:space="0" w:color="auto"/>
            <w:right w:val="none" w:sz="0" w:space="0" w:color="auto"/>
          </w:divBdr>
        </w:div>
      </w:divsChild>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hyperlink" Target="https://orcid.org/0000-0001-7402-0432"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111/2041-210X.13438" TargetMode="External"/><Relationship Id="rId7" Type="http://schemas.microsoft.com/office/2011/relationships/commentsExtended" Target="commentsExtended.xml"/><Relationship Id="rId12" Type="http://schemas.openxmlformats.org/officeDocument/2006/relationships/image" Target="media/image5.emf"/><Relationship Id="rId17" Type="http://schemas.openxmlformats.org/officeDocument/2006/relationships/hyperlink" Target="https://orcid.org/0000-0003-3594-0724"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orcid.org/0000-0002-5677-0501" TargetMode="External"/><Relationship Id="rId20" Type="http://schemas.openxmlformats.org/officeDocument/2006/relationships/hyperlink" Target="https://www.jma.go.jp/jma/jma-eng/jma-center/rsmc-hp-pub-eg/bstve_2018_m.html"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orcid.org/0000-0002-0533-6801" TargetMode="External"/><Relationship Id="rId23" Type="http://schemas.openxmlformats.org/officeDocument/2006/relationships/hyperlink" Target="https://CRAN.R-project.org/package=soundecology" TargetMode="External"/><Relationship Id="rId28" Type="http://schemas.microsoft.com/office/2016/09/relationships/commentsIds" Target="commentsIds.xml"/><Relationship Id="rId10" Type="http://schemas.openxmlformats.org/officeDocument/2006/relationships/image" Target="media/image3.emf"/><Relationship Id="rId19" Type="http://schemas.openxmlformats.org/officeDocument/2006/relationships/hyperlink" Target="https://orcid.org/0000-0002-4698-6448"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orcid.org/0000-0001-9402-9119" TargetMode="External"/><Relationship Id="rId22" Type="http://schemas.openxmlformats.org/officeDocument/2006/relationships/hyperlink" Target="https://mc-stan.org/" TargetMode="External"/><Relationship Id="rId27"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1DDB2-A857-42E7-A53B-DA5A5781E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11544</Words>
  <Characters>65804</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Nicholas Friedman</cp:lastModifiedBy>
  <cp:revision>79</cp:revision>
  <dcterms:created xsi:type="dcterms:W3CDTF">2022-11-28T10:24:00Z</dcterms:created>
  <dcterms:modified xsi:type="dcterms:W3CDTF">2023-01-05T17:02:00Z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